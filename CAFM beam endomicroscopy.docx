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952AF" w14:textId="601294F3" w:rsidR="002536CA" w:rsidRDefault="001876EC" w:rsidP="00676C64">
      <w:pPr>
        <w:pStyle w:val="Title"/>
        <w:jc w:val="center"/>
        <w:rPr>
          <w:rFonts w:ascii="Times New Roman" w:hAnsi="Times New Roman" w:cs="Times New Roman"/>
          <w:b/>
          <w:sz w:val="36"/>
          <w:szCs w:val="36"/>
        </w:rPr>
      </w:pPr>
      <w:r w:rsidRPr="0090253C">
        <w:rPr>
          <w:rFonts w:ascii="Times New Roman" w:hAnsi="Times New Roman" w:cs="Times New Roman"/>
          <w:b/>
          <w:sz w:val="36"/>
          <w:szCs w:val="36"/>
        </w:rPr>
        <w:t>A</w:t>
      </w:r>
      <w:r w:rsidR="00A40114" w:rsidRPr="0090253C">
        <w:rPr>
          <w:rFonts w:ascii="Times New Roman" w:hAnsi="Times New Roman" w:cs="Times New Roman"/>
          <w:b/>
          <w:sz w:val="36"/>
          <w:szCs w:val="36"/>
        </w:rPr>
        <w:t xml:space="preserve"> </w:t>
      </w:r>
      <w:r w:rsidRPr="0090253C">
        <w:rPr>
          <w:rFonts w:ascii="Times New Roman" w:hAnsi="Times New Roman" w:cs="Times New Roman"/>
          <w:b/>
          <w:sz w:val="36"/>
          <w:szCs w:val="36"/>
        </w:rPr>
        <w:t xml:space="preserve">coaxially focused multi-mode </w:t>
      </w:r>
      <w:r w:rsidR="00A40114" w:rsidRPr="0090253C">
        <w:rPr>
          <w:rFonts w:ascii="Times New Roman" w:hAnsi="Times New Roman" w:cs="Times New Roman"/>
          <w:b/>
          <w:sz w:val="36"/>
          <w:szCs w:val="36"/>
        </w:rPr>
        <w:t xml:space="preserve">beam for </w:t>
      </w:r>
      <w:r w:rsidR="00A7484D">
        <w:rPr>
          <w:rFonts w:ascii="Times New Roman" w:hAnsi="Times New Roman" w:cs="Times New Roman"/>
          <w:b/>
          <w:sz w:val="36"/>
          <w:szCs w:val="36"/>
        </w:rPr>
        <w:t xml:space="preserve">depth-resolved </w:t>
      </w:r>
      <w:r w:rsidR="005636B8" w:rsidRPr="0090253C">
        <w:rPr>
          <w:rFonts w:ascii="Times New Roman" w:hAnsi="Times New Roman" w:cs="Times New Roman"/>
          <w:b/>
          <w:sz w:val="36"/>
          <w:szCs w:val="36"/>
        </w:rPr>
        <w:t>microscopic</w:t>
      </w:r>
      <w:r w:rsidR="00A7484D">
        <w:rPr>
          <w:rFonts w:ascii="Times New Roman" w:hAnsi="Times New Roman" w:cs="Times New Roman"/>
          <w:b/>
          <w:sz w:val="36"/>
          <w:szCs w:val="36"/>
        </w:rPr>
        <w:t xml:space="preserve"> </w:t>
      </w:r>
      <w:r w:rsidR="00A40114" w:rsidRPr="0090253C">
        <w:rPr>
          <w:rFonts w:ascii="Times New Roman" w:hAnsi="Times New Roman" w:cs="Times New Roman"/>
          <w:b/>
          <w:sz w:val="36"/>
          <w:szCs w:val="36"/>
        </w:rPr>
        <w:t>imaging with extended depth of focus</w:t>
      </w:r>
    </w:p>
    <w:p w14:paraId="3615FC0F" w14:textId="77777777" w:rsidR="001E1D08" w:rsidRPr="001E1D08" w:rsidRDefault="001E1D08" w:rsidP="001E1D08"/>
    <w:p w14:paraId="0473A84A" w14:textId="704C1C2D" w:rsidR="001E1D08" w:rsidRPr="006F2BAB" w:rsidRDefault="001E1D08" w:rsidP="001E1D08">
      <w:pPr>
        <w:pStyle w:val="SPIEAuthors-Affils"/>
        <w:outlineLvl w:val="0"/>
        <w:rPr>
          <w:sz w:val="28"/>
          <w:szCs w:val="28"/>
          <w:vertAlign w:val="superscript"/>
          <w:lang w:eastAsia="zh-CN"/>
        </w:rPr>
      </w:pPr>
      <w:r w:rsidRPr="006F2BAB">
        <w:rPr>
          <w:sz w:val="28"/>
          <w:szCs w:val="28"/>
        </w:rPr>
        <w:t>Biwei Yin,</w:t>
      </w:r>
      <w:r w:rsidR="00A70A89">
        <w:rPr>
          <w:sz w:val="28"/>
          <w:szCs w:val="28"/>
        </w:rPr>
        <w:t>*</w:t>
      </w:r>
      <w:r w:rsidRPr="006F2BAB">
        <w:rPr>
          <w:sz w:val="28"/>
          <w:szCs w:val="28"/>
          <w:vertAlign w:val="superscript"/>
        </w:rPr>
        <w:t>a,b,c</w:t>
      </w:r>
      <w:r w:rsidRPr="006F2BAB">
        <w:rPr>
          <w:sz w:val="28"/>
          <w:szCs w:val="28"/>
        </w:rPr>
        <w:t xml:space="preserve"> </w:t>
      </w:r>
      <w:r w:rsidR="00A70A89">
        <w:rPr>
          <w:sz w:val="28"/>
          <w:szCs w:val="28"/>
        </w:rPr>
        <w:t>Barry Vuong,</w:t>
      </w:r>
      <w:r w:rsidR="00A70A89" w:rsidRPr="00844C32">
        <w:rPr>
          <w:sz w:val="28"/>
          <w:szCs w:val="28"/>
        </w:rPr>
        <w:t>*</w:t>
      </w:r>
      <w:r w:rsidR="00A70A89">
        <w:rPr>
          <w:sz w:val="28"/>
          <w:szCs w:val="28"/>
          <w:vertAlign w:val="superscript"/>
        </w:rPr>
        <w:t>a,b,c</w:t>
      </w:r>
      <w:r w:rsidR="00A70A89">
        <w:rPr>
          <w:sz w:val="28"/>
          <w:szCs w:val="28"/>
        </w:rPr>
        <w:t xml:space="preserve"> </w:t>
      </w:r>
      <w:r w:rsidR="00C9259F">
        <w:rPr>
          <w:sz w:val="28"/>
          <w:szCs w:val="28"/>
        </w:rPr>
        <w:t>Jing Dong,</w:t>
      </w:r>
      <w:r w:rsidR="00C9259F">
        <w:rPr>
          <w:sz w:val="28"/>
          <w:szCs w:val="28"/>
          <w:vertAlign w:val="superscript"/>
        </w:rPr>
        <w:t>a,b,c</w:t>
      </w:r>
      <w:r w:rsidR="00C9259F">
        <w:rPr>
          <w:sz w:val="28"/>
          <w:szCs w:val="28"/>
        </w:rPr>
        <w:t xml:space="preserve"> </w:t>
      </w:r>
      <w:r w:rsidR="00725752">
        <w:rPr>
          <w:sz w:val="28"/>
          <w:szCs w:val="28"/>
        </w:rPr>
        <w:t>David Odeke Otuya,</w:t>
      </w:r>
      <w:r w:rsidR="00725752">
        <w:rPr>
          <w:sz w:val="28"/>
          <w:szCs w:val="28"/>
          <w:vertAlign w:val="superscript"/>
        </w:rPr>
        <w:t>a,b,c</w:t>
      </w:r>
      <w:r w:rsidR="00725752">
        <w:rPr>
          <w:sz w:val="28"/>
          <w:szCs w:val="28"/>
        </w:rPr>
        <w:t xml:space="preserve"> Yogesh Verma,</w:t>
      </w:r>
      <w:r w:rsidR="00725752">
        <w:rPr>
          <w:sz w:val="28"/>
          <w:szCs w:val="28"/>
          <w:vertAlign w:val="superscript"/>
        </w:rPr>
        <w:t>a,b,c</w:t>
      </w:r>
      <w:r w:rsidR="00725752">
        <w:rPr>
          <w:sz w:val="28"/>
          <w:szCs w:val="28"/>
        </w:rPr>
        <w:t xml:space="preserve"> </w:t>
      </w:r>
      <w:r w:rsidR="001826AD">
        <w:rPr>
          <w:sz w:val="28"/>
          <w:szCs w:val="28"/>
        </w:rPr>
        <w:t>Qian Yuan,</w:t>
      </w:r>
      <w:r w:rsidR="008F41CB">
        <w:rPr>
          <w:sz w:val="28"/>
          <w:szCs w:val="28"/>
          <w:vertAlign w:val="superscript"/>
        </w:rPr>
        <w:t>d</w:t>
      </w:r>
      <w:r w:rsidR="001826AD">
        <w:rPr>
          <w:sz w:val="28"/>
          <w:szCs w:val="28"/>
        </w:rPr>
        <w:t xml:space="preserve"> </w:t>
      </w:r>
      <w:r w:rsidR="00C9259F">
        <w:rPr>
          <w:sz w:val="28"/>
          <w:szCs w:val="28"/>
        </w:rPr>
        <w:t>Kanwarpal Singh,</w:t>
      </w:r>
      <w:r w:rsidR="00C9259F">
        <w:rPr>
          <w:sz w:val="28"/>
          <w:szCs w:val="28"/>
          <w:vertAlign w:val="superscript"/>
        </w:rPr>
        <w:t>a,b,c</w:t>
      </w:r>
      <w:r w:rsidR="00C9259F">
        <w:rPr>
          <w:sz w:val="28"/>
          <w:szCs w:val="28"/>
        </w:rPr>
        <w:t xml:space="preserve"> </w:t>
      </w:r>
      <w:r w:rsidR="00B64997">
        <w:rPr>
          <w:sz w:val="28"/>
          <w:szCs w:val="28"/>
        </w:rPr>
        <w:t>Chulho Hyun,</w:t>
      </w:r>
      <w:r w:rsidR="00B64997">
        <w:rPr>
          <w:sz w:val="28"/>
          <w:szCs w:val="28"/>
          <w:vertAlign w:val="superscript"/>
        </w:rPr>
        <w:t>a,b</w:t>
      </w:r>
      <w:r w:rsidR="00B64997">
        <w:rPr>
          <w:sz w:val="28"/>
          <w:szCs w:val="28"/>
        </w:rPr>
        <w:t xml:space="preserve"> </w:t>
      </w:r>
      <w:r w:rsidR="00725752">
        <w:rPr>
          <w:sz w:val="28"/>
          <w:szCs w:val="28"/>
        </w:rPr>
        <w:t>Emilie Beaulieu-Ouellet,</w:t>
      </w:r>
      <w:r w:rsidR="00CF7C05">
        <w:rPr>
          <w:sz w:val="28"/>
          <w:szCs w:val="28"/>
          <w:vertAlign w:val="superscript"/>
        </w:rPr>
        <w:t>a,b</w:t>
      </w:r>
      <w:r w:rsidR="00725752">
        <w:rPr>
          <w:sz w:val="28"/>
          <w:szCs w:val="28"/>
        </w:rPr>
        <w:t xml:space="preserve"> </w:t>
      </w:r>
      <w:r w:rsidR="009203C7">
        <w:rPr>
          <w:sz w:val="28"/>
          <w:szCs w:val="28"/>
        </w:rPr>
        <w:t>Matthew Beatty,</w:t>
      </w:r>
      <w:r w:rsidR="00CF7C05">
        <w:rPr>
          <w:sz w:val="28"/>
          <w:szCs w:val="28"/>
          <w:vertAlign w:val="superscript"/>
        </w:rPr>
        <w:t>a,b</w:t>
      </w:r>
      <w:r w:rsidR="009203C7">
        <w:rPr>
          <w:sz w:val="28"/>
          <w:szCs w:val="28"/>
        </w:rPr>
        <w:t xml:space="preserve"> </w:t>
      </w:r>
      <w:r w:rsidR="00A70A89">
        <w:rPr>
          <w:sz w:val="28"/>
          <w:szCs w:val="28"/>
        </w:rPr>
        <w:t>Timothy N. Ford,</w:t>
      </w:r>
      <w:r w:rsidR="00CF7C05">
        <w:rPr>
          <w:sz w:val="28"/>
          <w:szCs w:val="28"/>
          <w:vertAlign w:val="superscript"/>
        </w:rPr>
        <w:t>a,b</w:t>
      </w:r>
      <w:r w:rsidR="00A70A89">
        <w:rPr>
          <w:sz w:val="28"/>
          <w:szCs w:val="28"/>
        </w:rPr>
        <w:t xml:space="preserve"> </w:t>
      </w:r>
      <w:r w:rsidR="0017661B">
        <w:rPr>
          <w:sz w:val="28"/>
          <w:szCs w:val="28"/>
        </w:rPr>
        <w:t>Joseph A. Gardecki,</w:t>
      </w:r>
      <w:r w:rsidR="00CF7C05">
        <w:rPr>
          <w:sz w:val="28"/>
          <w:szCs w:val="28"/>
          <w:vertAlign w:val="superscript"/>
        </w:rPr>
        <w:t>a,b</w:t>
      </w:r>
      <w:r w:rsidR="0017661B">
        <w:rPr>
          <w:sz w:val="28"/>
          <w:szCs w:val="28"/>
        </w:rPr>
        <w:t xml:space="preserve"> </w:t>
      </w:r>
      <w:r w:rsidRPr="006F2BAB">
        <w:rPr>
          <w:rStyle w:val="SPIEauthoraffilsChar"/>
          <w:sz w:val="28"/>
          <w:szCs w:val="28"/>
        </w:rPr>
        <w:t xml:space="preserve">and </w:t>
      </w:r>
      <w:r w:rsidRPr="006F2BAB">
        <w:rPr>
          <w:sz w:val="28"/>
          <w:szCs w:val="28"/>
        </w:rPr>
        <w:t xml:space="preserve">Guillermo </w:t>
      </w:r>
      <w:r w:rsidR="0010588F">
        <w:rPr>
          <w:sz w:val="28"/>
          <w:szCs w:val="28"/>
        </w:rPr>
        <w:t xml:space="preserve">J. </w:t>
      </w:r>
      <w:r w:rsidRPr="006F2BAB">
        <w:rPr>
          <w:sz w:val="28"/>
          <w:szCs w:val="28"/>
        </w:rPr>
        <w:t>Tearney</w:t>
      </w:r>
      <w:r w:rsidRPr="006F2BAB">
        <w:rPr>
          <w:sz w:val="28"/>
          <w:szCs w:val="28"/>
          <w:vertAlign w:val="superscript"/>
          <w:lang w:eastAsia="zh-CN"/>
        </w:rPr>
        <w:t>a,b,</w:t>
      </w:r>
      <w:r w:rsidR="008F41CB">
        <w:rPr>
          <w:sz w:val="28"/>
          <w:szCs w:val="28"/>
          <w:vertAlign w:val="superscript"/>
          <w:lang w:eastAsia="zh-CN"/>
        </w:rPr>
        <w:t>e</w:t>
      </w:r>
      <w:r w:rsidR="001826AD">
        <w:rPr>
          <w:sz w:val="28"/>
          <w:szCs w:val="28"/>
          <w:vertAlign w:val="superscript"/>
          <w:lang w:eastAsia="zh-CN"/>
        </w:rPr>
        <w:t>,f</w:t>
      </w:r>
    </w:p>
    <w:p w14:paraId="640BD461" w14:textId="6F420F60" w:rsidR="001E1D08" w:rsidRPr="006F2BAB" w:rsidRDefault="001E1D08" w:rsidP="001E1D08">
      <w:pPr>
        <w:pStyle w:val="SPIEAuthors-Affils"/>
        <w:rPr>
          <w:sz w:val="28"/>
          <w:szCs w:val="28"/>
          <w:lang w:eastAsia="zh-CN"/>
        </w:rPr>
      </w:pPr>
      <w:r w:rsidRPr="006F2BAB">
        <w:rPr>
          <w:sz w:val="28"/>
          <w:szCs w:val="28"/>
          <w:vertAlign w:val="superscript"/>
        </w:rPr>
        <w:t>a</w:t>
      </w:r>
      <w:r w:rsidR="00CF7C05" w:rsidRPr="00CF7C05">
        <w:rPr>
          <w:sz w:val="28"/>
          <w:szCs w:val="28"/>
        </w:rPr>
        <w:t xml:space="preserve"> </w:t>
      </w:r>
      <w:r w:rsidR="00CF7C05" w:rsidRPr="006F2BAB">
        <w:rPr>
          <w:sz w:val="28"/>
          <w:szCs w:val="28"/>
        </w:rPr>
        <w:t>Harvard Medical School</w:t>
      </w:r>
    </w:p>
    <w:p w14:paraId="34DF819A" w14:textId="69984334" w:rsidR="001E1D08" w:rsidRPr="006F2BAB" w:rsidRDefault="001E1D08" w:rsidP="001E1D08">
      <w:pPr>
        <w:pStyle w:val="BodyofPaper"/>
        <w:jc w:val="center"/>
        <w:rPr>
          <w:sz w:val="28"/>
          <w:szCs w:val="28"/>
        </w:rPr>
      </w:pPr>
      <w:r w:rsidRPr="006F2BAB">
        <w:rPr>
          <w:rFonts w:hint="eastAsia"/>
          <w:sz w:val="28"/>
          <w:szCs w:val="28"/>
          <w:vertAlign w:val="superscript"/>
        </w:rPr>
        <w:t>b</w:t>
      </w:r>
      <w:r w:rsidR="00CF7C05" w:rsidRPr="006F2BAB">
        <w:rPr>
          <w:sz w:val="28"/>
          <w:szCs w:val="28"/>
        </w:rPr>
        <w:t>Wellman Center for Photomedicine</w:t>
      </w:r>
      <w:r w:rsidR="00CF7C05">
        <w:rPr>
          <w:sz w:val="28"/>
          <w:szCs w:val="28"/>
        </w:rPr>
        <w:t xml:space="preserve"> </w:t>
      </w:r>
    </w:p>
    <w:p w14:paraId="7D7BCE27" w14:textId="05EB0BDF" w:rsidR="001E1D08" w:rsidRDefault="001E1D08" w:rsidP="001E1D08">
      <w:pPr>
        <w:pStyle w:val="BodyofPaper"/>
        <w:jc w:val="center"/>
        <w:rPr>
          <w:sz w:val="28"/>
          <w:szCs w:val="28"/>
        </w:rPr>
      </w:pPr>
      <w:r w:rsidRPr="006F2BAB">
        <w:rPr>
          <w:rFonts w:hint="eastAsia"/>
          <w:sz w:val="28"/>
          <w:szCs w:val="28"/>
          <w:vertAlign w:val="superscript"/>
          <w:lang w:eastAsia="zh-CN"/>
        </w:rPr>
        <w:t>c</w:t>
      </w:r>
      <w:r w:rsidRPr="006F2BAB">
        <w:rPr>
          <w:sz w:val="28"/>
          <w:szCs w:val="28"/>
          <w:lang w:eastAsia="zh-CN"/>
        </w:rPr>
        <w:t xml:space="preserve">Department of </w:t>
      </w:r>
      <w:r w:rsidR="00CF7C05">
        <w:rPr>
          <w:sz w:val="28"/>
          <w:szCs w:val="28"/>
          <w:lang w:eastAsia="zh-CN"/>
        </w:rPr>
        <w:t>Dermatology</w:t>
      </w:r>
      <w:r w:rsidRPr="006F2BAB">
        <w:rPr>
          <w:sz w:val="28"/>
          <w:szCs w:val="28"/>
          <w:lang w:eastAsia="zh-CN"/>
        </w:rPr>
        <w:t xml:space="preserve">, </w:t>
      </w:r>
      <w:r w:rsidRPr="006F2BAB">
        <w:rPr>
          <w:sz w:val="28"/>
          <w:szCs w:val="28"/>
        </w:rPr>
        <w:t>Massachusetts General Hospital</w:t>
      </w:r>
    </w:p>
    <w:p w14:paraId="253324AF" w14:textId="6B7F8847" w:rsidR="008F41CB" w:rsidRDefault="008F41CB" w:rsidP="008F41CB">
      <w:pPr>
        <w:pStyle w:val="BodyofPaper"/>
        <w:jc w:val="center"/>
        <w:rPr>
          <w:sz w:val="28"/>
          <w:szCs w:val="28"/>
        </w:rPr>
      </w:pPr>
      <w:r>
        <w:rPr>
          <w:sz w:val="28"/>
          <w:szCs w:val="28"/>
          <w:vertAlign w:val="superscript"/>
        </w:rPr>
        <w:t>d</w:t>
      </w:r>
      <w:r>
        <w:rPr>
          <w:sz w:val="28"/>
          <w:szCs w:val="28"/>
        </w:rPr>
        <w:t>MGH Food Allergy Center, Pediatric Gastroenterology and Nutrition, Massachusetts General Hospital</w:t>
      </w:r>
    </w:p>
    <w:p w14:paraId="64188523" w14:textId="065C3C80" w:rsidR="008B6406" w:rsidRDefault="008F41CB" w:rsidP="001E1D08">
      <w:pPr>
        <w:pStyle w:val="BodyofPaper"/>
        <w:jc w:val="center"/>
        <w:rPr>
          <w:sz w:val="28"/>
          <w:szCs w:val="28"/>
        </w:rPr>
      </w:pPr>
      <w:r>
        <w:rPr>
          <w:sz w:val="28"/>
          <w:szCs w:val="28"/>
          <w:vertAlign w:val="superscript"/>
        </w:rPr>
        <w:t>e</w:t>
      </w:r>
      <w:r w:rsidR="008B6406">
        <w:rPr>
          <w:sz w:val="28"/>
          <w:szCs w:val="28"/>
        </w:rPr>
        <w:t>Department of Pathology, Massachusetts General Hospital</w:t>
      </w:r>
    </w:p>
    <w:p w14:paraId="11A0ACE0" w14:textId="561EFC31" w:rsidR="001E1D08" w:rsidRDefault="001826AD" w:rsidP="001E1D08">
      <w:pPr>
        <w:pStyle w:val="BodyofPaper"/>
        <w:jc w:val="center"/>
        <w:rPr>
          <w:sz w:val="28"/>
          <w:szCs w:val="28"/>
        </w:rPr>
      </w:pPr>
      <w:r>
        <w:rPr>
          <w:sz w:val="28"/>
          <w:szCs w:val="28"/>
          <w:vertAlign w:val="superscript"/>
        </w:rPr>
        <w:t>f</w:t>
      </w:r>
      <w:r w:rsidR="001E1D08" w:rsidRPr="006F2BAB">
        <w:rPr>
          <w:sz w:val="28"/>
          <w:szCs w:val="28"/>
        </w:rPr>
        <w:t>Harvard-MIT Division of Health Sciences and Technology (HST)</w:t>
      </w:r>
    </w:p>
    <w:p w14:paraId="2DAF09DA" w14:textId="3C629922" w:rsidR="008D3E67" w:rsidRPr="006F2BAB" w:rsidRDefault="008D3E67" w:rsidP="008D3E67">
      <w:pPr>
        <w:pStyle w:val="BodyofPaper"/>
        <w:ind w:left="720"/>
        <w:jc w:val="center"/>
        <w:rPr>
          <w:sz w:val="28"/>
          <w:szCs w:val="28"/>
          <w:lang w:eastAsia="zh-CN"/>
        </w:rPr>
      </w:pPr>
      <w:r>
        <w:rPr>
          <w:sz w:val="28"/>
          <w:szCs w:val="28"/>
        </w:rPr>
        <w:t>*Equal contribution to the study</w:t>
      </w:r>
    </w:p>
    <w:p w14:paraId="5C14C6D8" w14:textId="77777777" w:rsidR="0001337D" w:rsidRPr="0001337D" w:rsidRDefault="0001337D" w:rsidP="0001337D"/>
    <w:p w14:paraId="241D3286" w14:textId="77777777" w:rsidR="002536CA" w:rsidRPr="00725752" w:rsidRDefault="002536CA" w:rsidP="002536CA">
      <w:pPr>
        <w:pStyle w:val="Default"/>
        <w:jc w:val="both"/>
        <w:rPr>
          <w:color w:val="FF0000"/>
          <w:sz w:val="28"/>
          <w:szCs w:val="28"/>
        </w:rPr>
      </w:pPr>
      <w:r w:rsidRPr="00725752">
        <w:rPr>
          <w:color w:val="FF0000"/>
          <w:sz w:val="28"/>
          <w:szCs w:val="28"/>
        </w:rPr>
        <w:t>Abstract:</w:t>
      </w:r>
    </w:p>
    <w:p w14:paraId="0CC66015" w14:textId="77777777" w:rsidR="00781A64" w:rsidRDefault="00781A64" w:rsidP="002536CA">
      <w:pPr>
        <w:pStyle w:val="Default"/>
        <w:jc w:val="both"/>
        <w:rPr>
          <w:color w:val="FF0000"/>
          <w:sz w:val="28"/>
          <w:szCs w:val="28"/>
        </w:rPr>
      </w:pPr>
    </w:p>
    <w:p w14:paraId="3160C432" w14:textId="5AB44033" w:rsidR="008E7EE1" w:rsidRPr="008E7EE1" w:rsidRDefault="00A70A89" w:rsidP="008E7EE1">
      <w:pPr>
        <w:pStyle w:val="Keywords"/>
        <w:ind w:left="0" w:firstLine="0"/>
        <w:outlineLvl w:val="0"/>
        <w:rPr>
          <w:sz w:val="28"/>
          <w:szCs w:val="28"/>
        </w:rPr>
      </w:pPr>
      <w:r>
        <w:rPr>
          <w:sz w:val="28"/>
          <w:szCs w:val="28"/>
        </w:rPr>
        <w:t>Improving lateral resolution for</w:t>
      </w:r>
      <w:r w:rsidR="008B6406">
        <w:rPr>
          <w:sz w:val="28"/>
          <w:szCs w:val="28"/>
        </w:rPr>
        <w:t xml:space="preserve"> cross-sectional,</w:t>
      </w:r>
      <w:r>
        <w:rPr>
          <w:sz w:val="28"/>
          <w:szCs w:val="28"/>
        </w:rPr>
        <w:t xml:space="preserve"> optical coherence tomography (OCT) imaging is difficult</w:t>
      </w:r>
      <w:r w:rsidR="00E74E0D" w:rsidRPr="00E74E0D">
        <w:rPr>
          <w:sz w:val="28"/>
          <w:szCs w:val="28"/>
        </w:rPr>
        <w:t xml:space="preserve"> due to</w:t>
      </w:r>
      <w:r w:rsidR="008B6406">
        <w:rPr>
          <w:sz w:val="28"/>
          <w:szCs w:val="28"/>
        </w:rPr>
        <w:t xml:space="preserve"> the</w:t>
      </w:r>
      <w:r w:rsidR="00E74E0D" w:rsidRPr="00E74E0D">
        <w:rPr>
          <w:sz w:val="28"/>
          <w:szCs w:val="28"/>
        </w:rPr>
        <w:t xml:space="preserve"> rapid diffraction of light once it </w:t>
      </w:r>
      <w:r w:rsidR="004041A7">
        <w:rPr>
          <w:sz w:val="28"/>
          <w:szCs w:val="28"/>
        </w:rPr>
        <w:t>is</w:t>
      </w:r>
      <w:r w:rsidR="00E74E0D">
        <w:rPr>
          <w:sz w:val="28"/>
          <w:szCs w:val="28"/>
        </w:rPr>
        <w:t xml:space="preserve"> focused to a small spot. </w:t>
      </w:r>
      <w:r w:rsidR="002015F9">
        <w:rPr>
          <w:sz w:val="28"/>
          <w:szCs w:val="28"/>
        </w:rPr>
        <w:t>To overcome this obstacle</w:t>
      </w:r>
      <w:r w:rsidR="00CA1910">
        <w:rPr>
          <w:sz w:val="28"/>
          <w:szCs w:val="28"/>
        </w:rPr>
        <w:t xml:space="preserve">, </w:t>
      </w:r>
      <w:r w:rsidR="006B1CE5">
        <w:rPr>
          <w:sz w:val="28"/>
          <w:szCs w:val="28"/>
        </w:rPr>
        <w:t>we</w:t>
      </w:r>
      <w:r w:rsidR="00E03911">
        <w:rPr>
          <w:sz w:val="28"/>
          <w:szCs w:val="28"/>
        </w:rPr>
        <w:t xml:space="preserve"> introduce </w:t>
      </w:r>
      <w:r w:rsidR="00482810">
        <w:rPr>
          <w:sz w:val="28"/>
          <w:szCs w:val="28"/>
        </w:rPr>
        <w:t>a fiber optic</w:t>
      </w:r>
      <w:r w:rsidR="00672C0F">
        <w:rPr>
          <w:sz w:val="28"/>
          <w:szCs w:val="28"/>
        </w:rPr>
        <w:t>s</w:t>
      </w:r>
      <w:r w:rsidR="00482810">
        <w:rPr>
          <w:sz w:val="28"/>
          <w:szCs w:val="28"/>
        </w:rPr>
        <w:t xml:space="preserve"> system that generates </w:t>
      </w:r>
      <w:r w:rsidR="00E03911">
        <w:rPr>
          <w:sz w:val="28"/>
          <w:szCs w:val="28"/>
        </w:rPr>
        <w:t xml:space="preserve">a </w:t>
      </w:r>
      <w:r w:rsidR="00796E56">
        <w:rPr>
          <w:sz w:val="28"/>
          <w:szCs w:val="28"/>
        </w:rPr>
        <w:t>coaxially focused multi-mode (CAFM)</w:t>
      </w:r>
      <w:r w:rsidR="00E03911">
        <w:rPr>
          <w:sz w:val="28"/>
          <w:szCs w:val="28"/>
        </w:rPr>
        <w:t xml:space="preserve"> beam </w:t>
      </w:r>
      <w:r w:rsidR="00482810">
        <w:rPr>
          <w:sz w:val="28"/>
          <w:szCs w:val="28"/>
        </w:rPr>
        <w:t xml:space="preserve">for </w:t>
      </w:r>
      <w:r w:rsidR="00316117">
        <w:rPr>
          <w:sz w:val="28"/>
          <w:szCs w:val="28"/>
        </w:rPr>
        <w:t>depth of focus (</w:t>
      </w:r>
      <w:r w:rsidR="00796E56">
        <w:rPr>
          <w:sz w:val="28"/>
          <w:szCs w:val="28"/>
        </w:rPr>
        <w:t>DOF</w:t>
      </w:r>
      <w:r w:rsidR="00316117">
        <w:rPr>
          <w:sz w:val="28"/>
          <w:szCs w:val="28"/>
        </w:rPr>
        <w:t>)</w:t>
      </w:r>
      <w:r w:rsidR="00CB1549">
        <w:rPr>
          <w:sz w:val="28"/>
          <w:szCs w:val="28"/>
        </w:rPr>
        <w:t xml:space="preserve"> extension</w:t>
      </w:r>
      <w:r w:rsidR="00482810">
        <w:rPr>
          <w:sz w:val="28"/>
          <w:szCs w:val="28"/>
        </w:rPr>
        <w:t xml:space="preserve">. </w:t>
      </w:r>
      <w:r w:rsidR="008B6406">
        <w:rPr>
          <w:sz w:val="28"/>
          <w:szCs w:val="28"/>
        </w:rPr>
        <w:t xml:space="preserve">We fabricated a </w:t>
      </w:r>
      <w:r w:rsidR="00F66EAB">
        <w:rPr>
          <w:sz w:val="28"/>
          <w:szCs w:val="28"/>
        </w:rPr>
        <w:t>CAFM beam</w:t>
      </w:r>
      <w:r w:rsidR="00482810">
        <w:rPr>
          <w:sz w:val="28"/>
          <w:szCs w:val="28"/>
        </w:rPr>
        <w:t xml:space="preserve"> </w:t>
      </w:r>
      <w:r w:rsidR="008B6406">
        <w:rPr>
          <w:sz w:val="28"/>
          <w:szCs w:val="28"/>
        </w:rPr>
        <w:t xml:space="preserve">OCT probe and show that its </w:t>
      </w:r>
      <w:r w:rsidR="00482810">
        <w:rPr>
          <w:sz w:val="28"/>
          <w:szCs w:val="28"/>
        </w:rPr>
        <w:t>DOF</w:t>
      </w:r>
      <w:r w:rsidR="008B6406">
        <w:rPr>
          <w:sz w:val="28"/>
          <w:szCs w:val="28"/>
        </w:rPr>
        <w:t xml:space="preserve"> is</w:t>
      </w:r>
      <w:r w:rsidR="00482810">
        <w:rPr>
          <w:sz w:val="28"/>
          <w:szCs w:val="28"/>
        </w:rPr>
        <w:t xml:space="preserve"> 5-fold of </w:t>
      </w:r>
      <w:r w:rsidR="008B6406">
        <w:rPr>
          <w:sz w:val="28"/>
          <w:szCs w:val="28"/>
        </w:rPr>
        <w:t xml:space="preserve">that of </w:t>
      </w:r>
      <w:r w:rsidR="00482810">
        <w:rPr>
          <w:sz w:val="28"/>
          <w:szCs w:val="28"/>
        </w:rPr>
        <w:t>a conventional Gaussian beam</w:t>
      </w:r>
      <w:r w:rsidR="008B6406">
        <w:rPr>
          <w:sz w:val="28"/>
          <w:szCs w:val="28"/>
        </w:rPr>
        <w:t>, enabling</w:t>
      </w:r>
      <w:r w:rsidR="00BD06C5">
        <w:rPr>
          <w:sz w:val="28"/>
          <w:szCs w:val="28"/>
        </w:rPr>
        <w:t xml:space="preserve"> </w:t>
      </w:r>
      <w:r w:rsidR="00F66EAB">
        <w:rPr>
          <w:sz w:val="28"/>
          <w:szCs w:val="28"/>
        </w:rPr>
        <w:t xml:space="preserve">cross-sectional </w:t>
      </w:r>
      <w:r w:rsidR="00BD06C5">
        <w:rPr>
          <w:sz w:val="28"/>
          <w:szCs w:val="28"/>
        </w:rPr>
        <w:t xml:space="preserve">imaging </w:t>
      </w:r>
      <w:r w:rsidR="00F66EAB">
        <w:rPr>
          <w:sz w:val="28"/>
          <w:szCs w:val="28"/>
        </w:rPr>
        <w:t>of biological tissue</w:t>
      </w:r>
      <w:r w:rsidR="00BD06C5">
        <w:rPr>
          <w:sz w:val="28"/>
          <w:szCs w:val="28"/>
        </w:rPr>
        <w:t>s</w:t>
      </w:r>
      <w:r w:rsidR="00F66EAB">
        <w:rPr>
          <w:sz w:val="28"/>
          <w:szCs w:val="28"/>
        </w:rPr>
        <w:t xml:space="preserve"> with clearly resolved cellular and subcellular structures over more than </w:t>
      </w:r>
      <w:r w:rsidR="00BD06C5">
        <w:rPr>
          <w:sz w:val="28"/>
          <w:szCs w:val="28"/>
        </w:rPr>
        <w:t xml:space="preserve">a </w:t>
      </w:r>
      <w:r w:rsidR="00D66124">
        <w:rPr>
          <w:sz w:val="28"/>
          <w:szCs w:val="28"/>
        </w:rPr>
        <w:t>400-</w:t>
      </w:r>
      <w:r w:rsidR="00F66EAB">
        <w:rPr>
          <w:sz w:val="28"/>
          <w:szCs w:val="28"/>
        </w:rPr>
        <w:t>μm depth range.</w:t>
      </w:r>
      <w:r w:rsidR="00007F30">
        <w:rPr>
          <w:sz w:val="28"/>
          <w:szCs w:val="28"/>
        </w:rPr>
        <w:t xml:space="preserve"> </w:t>
      </w:r>
      <w:r w:rsidR="008B6406">
        <w:rPr>
          <w:sz w:val="28"/>
          <w:szCs w:val="28"/>
        </w:rPr>
        <w:t xml:space="preserve">To demonstrate the potential utility of this technique </w:t>
      </w:r>
      <w:r w:rsidR="008B6406" w:rsidRPr="008B6406">
        <w:rPr>
          <w:i/>
          <w:sz w:val="28"/>
          <w:szCs w:val="28"/>
        </w:rPr>
        <w:t>in vivo</w:t>
      </w:r>
      <w:r w:rsidR="008B6406">
        <w:rPr>
          <w:sz w:val="28"/>
          <w:szCs w:val="28"/>
        </w:rPr>
        <w:t>,</w:t>
      </w:r>
      <w:r w:rsidR="00A56C2A">
        <w:rPr>
          <w:sz w:val="28"/>
          <w:szCs w:val="28"/>
        </w:rPr>
        <w:t xml:space="preserve"> </w:t>
      </w:r>
      <w:r w:rsidR="008B6406">
        <w:rPr>
          <w:sz w:val="28"/>
          <w:szCs w:val="28"/>
        </w:rPr>
        <w:t xml:space="preserve">we created a tethered capsule endomicrosope that generates a CAFM beam and used it to image the esophagus of living swine. Results show that CAFM beam resolution is significantly enhanced </w:t>
      </w:r>
      <w:r w:rsidR="008B6406" w:rsidRPr="008B6406">
        <w:rPr>
          <w:i/>
          <w:sz w:val="28"/>
          <w:szCs w:val="28"/>
        </w:rPr>
        <w:t>in vivo</w:t>
      </w:r>
      <w:r w:rsidR="008B6406">
        <w:rPr>
          <w:sz w:val="28"/>
          <w:szCs w:val="28"/>
        </w:rPr>
        <w:t xml:space="preserve"> without sacrificing DOF. </w:t>
      </w:r>
      <w:r w:rsidR="00A56C2A">
        <w:rPr>
          <w:sz w:val="28"/>
          <w:szCs w:val="28"/>
        </w:rPr>
        <w:t>The</w:t>
      </w:r>
      <w:r w:rsidR="00F66EAB">
        <w:rPr>
          <w:sz w:val="28"/>
          <w:szCs w:val="28"/>
        </w:rPr>
        <w:t xml:space="preserve"> compact </w:t>
      </w:r>
      <w:r w:rsidR="00E072B3">
        <w:rPr>
          <w:sz w:val="28"/>
          <w:szCs w:val="28"/>
        </w:rPr>
        <w:t xml:space="preserve">and straightforward </w:t>
      </w:r>
      <w:r w:rsidR="00007F30">
        <w:rPr>
          <w:sz w:val="28"/>
          <w:szCs w:val="28"/>
        </w:rPr>
        <w:t>design</w:t>
      </w:r>
      <w:r w:rsidR="00F66EAB">
        <w:rPr>
          <w:sz w:val="28"/>
          <w:szCs w:val="28"/>
        </w:rPr>
        <w:t xml:space="preserve"> </w:t>
      </w:r>
      <w:r w:rsidR="008B6406">
        <w:rPr>
          <w:sz w:val="28"/>
          <w:szCs w:val="28"/>
        </w:rPr>
        <w:t xml:space="preserve">and high-resolution, extended DOF imaging capabilities of this technique </w:t>
      </w:r>
      <w:r w:rsidR="00E072B3">
        <w:rPr>
          <w:sz w:val="28"/>
          <w:szCs w:val="28"/>
        </w:rPr>
        <w:t>suggests that it will be very useful</w:t>
      </w:r>
      <w:r w:rsidR="00F66EAB">
        <w:rPr>
          <w:sz w:val="28"/>
          <w:szCs w:val="28"/>
        </w:rPr>
        <w:t xml:space="preserve"> for endoscopic</w:t>
      </w:r>
      <w:r w:rsidR="00BD06C5">
        <w:rPr>
          <w:sz w:val="28"/>
          <w:szCs w:val="28"/>
        </w:rPr>
        <w:t>, cross-sectional</w:t>
      </w:r>
      <w:r w:rsidR="00F66EAB">
        <w:rPr>
          <w:sz w:val="28"/>
          <w:szCs w:val="28"/>
        </w:rPr>
        <w:t xml:space="preserve"> imaging </w:t>
      </w:r>
      <w:r w:rsidR="00092467">
        <w:rPr>
          <w:sz w:val="28"/>
          <w:szCs w:val="28"/>
        </w:rPr>
        <w:t xml:space="preserve">of human internal organs </w:t>
      </w:r>
      <w:r w:rsidR="00E072B3">
        <w:rPr>
          <w:i/>
          <w:sz w:val="28"/>
          <w:szCs w:val="28"/>
        </w:rPr>
        <w:t xml:space="preserve">in </w:t>
      </w:r>
      <w:r w:rsidR="00BD06C5" w:rsidRPr="00092467">
        <w:rPr>
          <w:i/>
          <w:sz w:val="28"/>
          <w:szCs w:val="28"/>
        </w:rPr>
        <w:t>vivo</w:t>
      </w:r>
      <w:r w:rsidR="00092467">
        <w:rPr>
          <w:sz w:val="28"/>
          <w:szCs w:val="28"/>
        </w:rPr>
        <w:t>.</w:t>
      </w:r>
      <w:r w:rsidR="008E7EE1" w:rsidRPr="008E7EE1">
        <w:rPr>
          <w:sz w:val="28"/>
          <w:szCs w:val="28"/>
        </w:rPr>
        <w:t xml:space="preserve"> </w:t>
      </w:r>
    </w:p>
    <w:p w14:paraId="68537F57" w14:textId="77777777" w:rsidR="00E11231" w:rsidRDefault="00E11231" w:rsidP="002536CA">
      <w:pPr>
        <w:pStyle w:val="Default"/>
        <w:jc w:val="both"/>
        <w:rPr>
          <w:color w:val="auto"/>
          <w:sz w:val="28"/>
          <w:szCs w:val="28"/>
        </w:rPr>
      </w:pPr>
    </w:p>
    <w:p w14:paraId="664909E4" w14:textId="77777777" w:rsidR="00AA502B" w:rsidRDefault="00AA502B" w:rsidP="002536CA">
      <w:pPr>
        <w:pStyle w:val="Default"/>
        <w:jc w:val="both"/>
        <w:rPr>
          <w:color w:val="auto"/>
          <w:sz w:val="28"/>
          <w:szCs w:val="28"/>
        </w:rPr>
      </w:pPr>
    </w:p>
    <w:p w14:paraId="69804EB0" w14:textId="640A0F9F" w:rsidR="006E29EF" w:rsidRPr="006E29EF" w:rsidRDefault="00E11231" w:rsidP="006E29EF">
      <w:pPr>
        <w:pStyle w:val="Default"/>
        <w:jc w:val="both"/>
        <w:rPr>
          <w:color w:val="FF0000"/>
          <w:sz w:val="28"/>
          <w:szCs w:val="28"/>
        </w:rPr>
      </w:pPr>
      <w:r>
        <w:rPr>
          <w:color w:val="FF0000"/>
          <w:sz w:val="28"/>
          <w:szCs w:val="28"/>
        </w:rPr>
        <w:t>M</w:t>
      </w:r>
      <w:r w:rsidRPr="00E11231">
        <w:rPr>
          <w:color w:val="FF0000"/>
          <w:sz w:val="28"/>
          <w:szCs w:val="28"/>
        </w:rPr>
        <w:t>ain text</w:t>
      </w:r>
      <w:r w:rsidR="00893855">
        <w:rPr>
          <w:color w:val="FF0000"/>
          <w:sz w:val="28"/>
          <w:szCs w:val="28"/>
        </w:rPr>
        <w:t>:</w:t>
      </w:r>
    </w:p>
    <w:p w14:paraId="5A1D3028" w14:textId="77777777" w:rsidR="008A1617" w:rsidRDefault="008A1617" w:rsidP="002536CA">
      <w:pPr>
        <w:pStyle w:val="Default"/>
        <w:jc w:val="both"/>
        <w:rPr>
          <w:color w:val="FF0000"/>
          <w:sz w:val="28"/>
          <w:szCs w:val="28"/>
        </w:rPr>
      </w:pPr>
    </w:p>
    <w:p w14:paraId="6B3E88F4" w14:textId="477DDB99" w:rsidR="00E165DE" w:rsidRPr="00E165DE" w:rsidRDefault="00FD256A" w:rsidP="00E165DE">
      <w:pPr>
        <w:pStyle w:val="Keywords"/>
        <w:ind w:left="0" w:firstLine="0"/>
        <w:outlineLvl w:val="0"/>
        <w:rPr>
          <w:sz w:val="28"/>
          <w:szCs w:val="28"/>
        </w:rPr>
      </w:pPr>
      <w:r w:rsidRPr="003D01D0">
        <w:rPr>
          <w:sz w:val="28"/>
          <w:szCs w:val="28"/>
        </w:rPr>
        <w:t>Optical coherence tomography (OCT)</w:t>
      </w:r>
      <w:r w:rsidR="006A3B05">
        <w:rPr>
          <w:sz w:val="28"/>
          <w:szCs w:val="28"/>
        </w:rPr>
        <w:t xml:space="preserve"> </w:t>
      </w:r>
      <w:r w:rsidR="00B749C5" w:rsidRPr="006A3B05">
        <w:rPr>
          <w:color w:val="FF0000"/>
          <w:sz w:val="28"/>
          <w:szCs w:val="28"/>
        </w:rPr>
        <w:t>[</w:t>
      </w:r>
      <w:r w:rsidR="006A3B05" w:rsidRPr="006A3B05">
        <w:rPr>
          <w:color w:val="FF0000"/>
          <w:sz w:val="28"/>
          <w:szCs w:val="28"/>
        </w:rPr>
        <w:t>1</w:t>
      </w:r>
      <w:r w:rsidR="00B749C5" w:rsidRPr="006A3B05">
        <w:rPr>
          <w:color w:val="FF0000"/>
          <w:sz w:val="28"/>
          <w:szCs w:val="28"/>
        </w:rPr>
        <w:t>]</w:t>
      </w:r>
      <w:r w:rsidRPr="003D01D0">
        <w:rPr>
          <w:sz w:val="28"/>
          <w:szCs w:val="28"/>
        </w:rPr>
        <w:t xml:space="preserve"> has been </w:t>
      </w:r>
      <w:r>
        <w:rPr>
          <w:sz w:val="28"/>
          <w:szCs w:val="28"/>
        </w:rPr>
        <w:t>a</w:t>
      </w:r>
      <w:r w:rsidRPr="003D01D0">
        <w:rPr>
          <w:sz w:val="28"/>
          <w:szCs w:val="28"/>
        </w:rPr>
        <w:t xml:space="preserve"> success stor</w:t>
      </w:r>
      <w:r>
        <w:rPr>
          <w:sz w:val="28"/>
          <w:szCs w:val="28"/>
        </w:rPr>
        <w:t>y</w:t>
      </w:r>
      <w:r w:rsidRPr="003D01D0">
        <w:rPr>
          <w:sz w:val="28"/>
          <w:szCs w:val="28"/>
        </w:rPr>
        <w:t xml:space="preserve"> in the field of biophotonics, owing to its capacity to obtain cross-sectional, 10-µm-resolution images of human tissues. One major advantage of OCT that has accelerated its adoption for many </w:t>
      </w:r>
      <w:r w:rsidRPr="003D01D0">
        <w:rPr>
          <w:sz w:val="28"/>
          <w:szCs w:val="28"/>
        </w:rPr>
        <w:lastRenderedPageBreak/>
        <w:t xml:space="preserve">clinical applications is that it can be implemented using a simple, small-diameter, flexible probe that scans a focused beam along an organ inside the body.  Application of OCT for </w:t>
      </w:r>
      <w:r w:rsidRPr="006A3B05">
        <w:rPr>
          <w:i/>
          <w:sz w:val="28"/>
          <w:szCs w:val="28"/>
        </w:rPr>
        <w:t>in</w:t>
      </w:r>
      <w:r w:rsidR="00402FBB">
        <w:rPr>
          <w:i/>
          <w:sz w:val="28"/>
          <w:szCs w:val="28"/>
        </w:rPr>
        <w:t xml:space="preserve"> </w:t>
      </w:r>
      <w:r w:rsidRPr="006A3B05">
        <w:rPr>
          <w:i/>
          <w:sz w:val="28"/>
          <w:szCs w:val="28"/>
        </w:rPr>
        <w:t>vivo</w:t>
      </w:r>
      <w:r w:rsidRPr="003D01D0">
        <w:rPr>
          <w:sz w:val="28"/>
          <w:szCs w:val="28"/>
        </w:rPr>
        <w:t xml:space="preserve"> pathology, however, has been hampered by the inability to improve the lateral resolution of these probes </w:t>
      </w:r>
      <w:r w:rsidR="003C6F79">
        <w:rPr>
          <w:sz w:val="28"/>
          <w:szCs w:val="28"/>
        </w:rPr>
        <w:t xml:space="preserve">so that they are capable of </w:t>
      </w:r>
      <w:r w:rsidR="004B3A00">
        <w:rPr>
          <w:sz w:val="28"/>
          <w:szCs w:val="28"/>
        </w:rPr>
        <w:t>distinguishing</w:t>
      </w:r>
      <w:r w:rsidRPr="003D01D0">
        <w:rPr>
          <w:sz w:val="28"/>
          <w:szCs w:val="28"/>
        </w:rPr>
        <w:t xml:space="preserve"> </w:t>
      </w:r>
      <w:r w:rsidR="00A65767">
        <w:rPr>
          <w:sz w:val="28"/>
          <w:szCs w:val="28"/>
        </w:rPr>
        <w:t>finer tissue</w:t>
      </w:r>
      <w:r w:rsidRPr="003D01D0">
        <w:rPr>
          <w:sz w:val="28"/>
          <w:szCs w:val="28"/>
        </w:rPr>
        <w:t xml:space="preserve"> </w:t>
      </w:r>
      <w:r w:rsidR="00A65767">
        <w:rPr>
          <w:sz w:val="28"/>
          <w:szCs w:val="28"/>
        </w:rPr>
        <w:t>structures.</w:t>
      </w:r>
      <w:r w:rsidRPr="003D01D0">
        <w:rPr>
          <w:sz w:val="28"/>
          <w:szCs w:val="28"/>
        </w:rPr>
        <w:t xml:space="preserve"> While beams can be </w:t>
      </w:r>
      <w:r w:rsidR="007A6DA1">
        <w:rPr>
          <w:sz w:val="28"/>
          <w:szCs w:val="28"/>
        </w:rPr>
        <w:t>readily</w:t>
      </w:r>
      <w:r w:rsidRPr="003D01D0">
        <w:rPr>
          <w:sz w:val="28"/>
          <w:szCs w:val="28"/>
        </w:rPr>
        <w:t xml:space="preserve"> focused to small spots using lenses with high numerical apertures, the divergence of tightly focused light prevents cross-sectional imaging at high resolution and over large depths. </w:t>
      </w:r>
      <w:r>
        <w:rPr>
          <w:sz w:val="28"/>
          <w:szCs w:val="28"/>
        </w:rPr>
        <w:t xml:space="preserve">As such, there has been great interest in developing </w:t>
      </w:r>
      <w:r w:rsidR="007A6DA1">
        <w:rPr>
          <w:sz w:val="28"/>
          <w:szCs w:val="28"/>
        </w:rPr>
        <w:t>methods</w:t>
      </w:r>
      <w:r>
        <w:rPr>
          <w:sz w:val="28"/>
          <w:szCs w:val="28"/>
        </w:rPr>
        <w:t xml:space="preserve"> </w:t>
      </w:r>
      <w:r w:rsidR="007A6DA1">
        <w:rPr>
          <w:sz w:val="28"/>
          <w:szCs w:val="28"/>
        </w:rPr>
        <w:t>for</w:t>
      </w:r>
      <w:r>
        <w:rPr>
          <w:sz w:val="28"/>
          <w:szCs w:val="28"/>
        </w:rPr>
        <w:t xml:space="preserve"> significantly extend</w:t>
      </w:r>
      <w:r w:rsidR="007A6DA1">
        <w:rPr>
          <w:sz w:val="28"/>
          <w:szCs w:val="28"/>
        </w:rPr>
        <w:t>ing</w:t>
      </w:r>
      <w:r>
        <w:rPr>
          <w:sz w:val="28"/>
          <w:szCs w:val="28"/>
        </w:rPr>
        <w:t xml:space="preserve"> the depth of focus (DOF) of OCT probes without compromising size, simplicity, and image quality.</w:t>
      </w:r>
    </w:p>
    <w:p w14:paraId="2E8DC287" w14:textId="77777777" w:rsidR="00E165DE" w:rsidRDefault="00E165DE" w:rsidP="002536CA">
      <w:pPr>
        <w:pStyle w:val="Default"/>
        <w:jc w:val="both"/>
        <w:rPr>
          <w:color w:val="auto"/>
          <w:sz w:val="28"/>
          <w:szCs w:val="28"/>
        </w:rPr>
      </w:pPr>
    </w:p>
    <w:p w14:paraId="3EBBF538" w14:textId="638B534D" w:rsidR="007912AB" w:rsidRDefault="00A40114" w:rsidP="002536CA">
      <w:pPr>
        <w:pStyle w:val="Default"/>
        <w:jc w:val="both"/>
        <w:rPr>
          <w:color w:val="auto"/>
          <w:sz w:val="28"/>
          <w:szCs w:val="28"/>
        </w:rPr>
      </w:pPr>
      <w:r>
        <w:rPr>
          <w:color w:val="auto"/>
          <w:sz w:val="28"/>
          <w:szCs w:val="28"/>
        </w:rPr>
        <w:t>Various techniques have been proposed for</w:t>
      </w:r>
      <w:r w:rsidR="00596B5D">
        <w:rPr>
          <w:color w:val="auto"/>
          <w:sz w:val="28"/>
          <w:szCs w:val="28"/>
        </w:rPr>
        <w:t xml:space="preserve"> DOF</w:t>
      </w:r>
      <w:r>
        <w:rPr>
          <w:color w:val="auto"/>
          <w:sz w:val="28"/>
          <w:szCs w:val="28"/>
        </w:rPr>
        <w:t xml:space="preserve"> extension </w:t>
      </w:r>
      <w:r w:rsidR="00596B5D">
        <w:rPr>
          <w:color w:val="auto"/>
          <w:sz w:val="28"/>
          <w:szCs w:val="28"/>
        </w:rPr>
        <w:t>of microscopic imaging system</w:t>
      </w:r>
      <w:r w:rsidR="00B13E5F">
        <w:rPr>
          <w:color w:val="auto"/>
          <w:sz w:val="28"/>
          <w:szCs w:val="28"/>
        </w:rPr>
        <w:t>s</w:t>
      </w:r>
      <w:r>
        <w:rPr>
          <w:color w:val="auto"/>
          <w:sz w:val="28"/>
          <w:szCs w:val="28"/>
        </w:rPr>
        <w:t xml:space="preserve">, which we </w:t>
      </w:r>
      <w:r w:rsidR="00D46201">
        <w:rPr>
          <w:color w:val="auto"/>
          <w:sz w:val="28"/>
          <w:szCs w:val="28"/>
        </w:rPr>
        <w:t>divide into</w:t>
      </w:r>
      <w:r>
        <w:rPr>
          <w:color w:val="auto"/>
          <w:sz w:val="28"/>
          <w:szCs w:val="28"/>
        </w:rPr>
        <w:t xml:space="preserve"> two </w:t>
      </w:r>
      <w:r w:rsidR="00B53A37">
        <w:rPr>
          <w:color w:val="auto"/>
          <w:sz w:val="28"/>
          <w:szCs w:val="28"/>
        </w:rPr>
        <w:t xml:space="preserve">broad </w:t>
      </w:r>
      <w:r>
        <w:rPr>
          <w:color w:val="auto"/>
          <w:sz w:val="28"/>
          <w:szCs w:val="28"/>
        </w:rPr>
        <w:t>categories: ‘</w:t>
      </w:r>
      <w:r w:rsidR="00D055F6">
        <w:rPr>
          <w:color w:val="auto"/>
          <w:sz w:val="28"/>
          <w:szCs w:val="28"/>
        </w:rPr>
        <w:t>active</w:t>
      </w:r>
      <w:r>
        <w:rPr>
          <w:color w:val="auto"/>
          <w:sz w:val="28"/>
          <w:szCs w:val="28"/>
        </w:rPr>
        <w:t>’ and ‘</w:t>
      </w:r>
      <w:r w:rsidR="00D055F6">
        <w:rPr>
          <w:color w:val="auto"/>
          <w:sz w:val="28"/>
          <w:szCs w:val="28"/>
        </w:rPr>
        <w:t>passive</w:t>
      </w:r>
      <w:r>
        <w:rPr>
          <w:color w:val="auto"/>
          <w:sz w:val="28"/>
          <w:szCs w:val="28"/>
        </w:rPr>
        <w:t xml:space="preserve">’. </w:t>
      </w:r>
      <w:r w:rsidR="00B53A37">
        <w:rPr>
          <w:color w:val="auto"/>
          <w:sz w:val="28"/>
          <w:szCs w:val="28"/>
        </w:rPr>
        <w:t>Active</w:t>
      </w:r>
      <w:r>
        <w:rPr>
          <w:color w:val="auto"/>
          <w:sz w:val="28"/>
          <w:szCs w:val="28"/>
        </w:rPr>
        <w:t xml:space="preserve"> method</w:t>
      </w:r>
      <w:r w:rsidR="006F32DD">
        <w:rPr>
          <w:color w:val="auto"/>
          <w:sz w:val="28"/>
          <w:szCs w:val="28"/>
        </w:rPr>
        <w:t>s</w:t>
      </w:r>
      <w:r w:rsidR="005F40EF">
        <w:rPr>
          <w:color w:val="auto"/>
          <w:sz w:val="28"/>
          <w:szCs w:val="28"/>
        </w:rPr>
        <w:t xml:space="preserve"> </w:t>
      </w:r>
      <w:r w:rsidR="00D848F1">
        <w:rPr>
          <w:color w:val="auto"/>
          <w:sz w:val="28"/>
          <w:szCs w:val="28"/>
        </w:rPr>
        <w:t>use</w:t>
      </w:r>
      <w:r w:rsidR="005F40EF">
        <w:rPr>
          <w:color w:val="auto"/>
          <w:sz w:val="28"/>
          <w:szCs w:val="28"/>
        </w:rPr>
        <w:t xml:space="preserve"> </w:t>
      </w:r>
      <w:r w:rsidR="00B53A37">
        <w:rPr>
          <w:color w:val="auto"/>
          <w:sz w:val="28"/>
          <w:szCs w:val="28"/>
        </w:rPr>
        <w:t xml:space="preserve">a </w:t>
      </w:r>
      <w:r w:rsidR="005F40EF">
        <w:rPr>
          <w:color w:val="auto"/>
          <w:sz w:val="28"/>
          <w:szCs w:val="28"/>
        </w:rPr>
        <w:t>conventional</w:t>
      </w:r>
      <w:r w:rsidR="00B53A37">
        <w:rPr>
          <w:color w:val="auto"/>
          <w:sz w:val="28"/>
          <w:szCs w:val="28"/>
        </w:rPr>
        <w:t>ly</w:t>
      </w:r>
      <w:r w:rsidR="005F40EF">
        <w:rPr>
          <w:color w:val="auto"/>
          <w:sz w:val="28"/>
          <w:szCs w:val="28"/>
        </w:rPr>
        <w:t xml:space="preserve"> diffracting beam to acquire </w:t>
      </w:r>
      <w:r w:rsidR="00B53A37">
        <w:rPr>
          <w:color w:val="auto"/>
          <w:sz w:val="28"/>
          <w:szCs w:val="28"/>
        </w:rPr>
        <w:t xml:space="preserve">one or more </w:t>
      </w:r>
      <w:r w:rsidR="005F40EF">
        <w:rPr>
          <w:color w:val="auto"/>
          <w:sz w:val="28"/>
          <w:szCs w:val="28"/>
        </w:rPr>
        <w:t>imag</w:t>
      </w:r>
      <w:r w:rsidR="00D848F1">
        <w:rPr>
          <w:color w:val="auto"/>
          <w:sz w:val="28"/>
          <w:szCs w:val="28"/>
        </w:rPr>
        <w:t>e</w:t>
      </w:r>
      <w:r w:rsidR="00B53A37">
        <w:rPr>
          <w:color w:val="auto"/>
          <w:sz w:val="28"/>
          <w:szCs w:val="28"/>
        </w:rPr>
        <w:t>s</w:t>
      </w:r>
      <w:r w:rsidR="00CB3108">
        <w:rPr>
          <w:color w:val="auto"/>
          <w:sz w:val="28"/>
          <w:szCs w:val="28"/>
        </w:rPr>
        <w:t>,</w:t>
      </w:r>
      <w:r w:rsidR="005F40EF">
        <w:rPr>
          <w:color w:val="auto"/>
          <w:sz w:val="28"/>
          <w:szCs w:val="28"/>
        </w:rPr>
        <w:t xml:space="preserve"> </w:t>
      </w:r>
      <w:r w:rsidR="00D848F1">
        <w:rPr>
          <w:color w:val="auto"/>
          <w:sz w:val="28"/>
          <w:szCs w:val="28"/>
        </w:rPr>
        <w:t xml:space="preserve">and </w:t>
      </w:r>
      <w:r w:rsidR="00027B73">
        <w:rPr>
          <w:color w:val="auto"/>
          <w:sz w:val="28"/>
          <w:szCs w:val="28"/>
        </w:rPr>
        <w:t xml:space="preserve">then correct the out-of-focus </w:t>
      </w:r>
      <w:r w:rsidR="00B53A37">
        <w:rPr>
          <w:color w:val="auto"/>
          <w:sz w:val="28"/>
          <w:szCs w:val="28"/>
        </w:rPr>
        <w:t xml:space="preserve">data </w:t>
      </w:r>
      <w:r w:rsidR="00027B73">
        <w:rPr>
          <w:color w:val="auto"/>
          <w:sz w:val="28"/>
          <w:szCs w:val="28"/>
        </w:rPr>
        <w:t xml:space="preserve">to </w:t>
      </w:r>
      <w:r w:rsidR="00D848F1">
        <w:rPr>
          <w:color w:val="auto"/>
          <w:sz w:val="28"/>
          <w:szCs w:val="28"/>
        </w:rPr>
        <w:t xml:space="preserve">reconstruct </w:t>
      </w:r>
      <w:r w:rsidR="00B53A37">
        <w:rPr>
          <w:color w:val="auto"/>
          <w:sz w:val="28"/>
          <w:szCs w:val="28"/>
        </w:rPr>
        <w:t xml:space="preserve">an </w:t>
      </w:r>
      <w:r w:rsidR="005F40EF">
        <w:rPr>
          <w:color w:val="auto"/>
          <w:sz w:val="28"/>
          <w:szCs w:val="28"/>
        </w:rPr>
        <w:t>in-focus i</w:t>
      </w:r>
      <w:r w:rsidR="00D848F1">
        <w:rPr>
          <w:color w:val="auto"/>
          <w:sz w:val="28"/>
          <w:szCs w:val="28"/>
        </w:rPr>
        <w:t>mage</w:t>
      </w:r>
      <w:r w:rsidR="005F40EF">
        <w:rPr>
          <w:color w:val="auto"/>
          <w:sz w:val="28"/>
          <w:szCs w:val="28"/>
        </w:rPr>
        <w:t xml:space="preserve"> according to </w:t>
      </w:r>
      <w:r w:rsidR="00CB3108">
        <w:rPr>
          <w:color w:val="auto"/>
          <w:sz w:val="28"/>
          <w:szCs w:val="28"/>
        </w:rPr>
        <w:t xml:space="preserve">wave propagation </w:t>
      </w:r>
      <w:r w:rsidR="00B53A37">
        <w:rPr>
          <w:color w:val="auto"/>
          <w:sz w:val="28"/>
          <w:szCs w:val="28"/>
        </w:rPr>
        <w:t xml:space="preserve">theory </w:t>
      </w:r>
      <w:r w:rsidR="005F40EF" w:rsidRPr="005F40EF">
        <w:rPr>
          <w:color w:val="FF0000"/>
          <w:sz w:val="28"/>
          <w:szCs w:val="28"/>
        </w:rPr>
        <w:t>[</w:t>
      </w:r>
      <w:r w:rsidR="006A3B05">
        <w:rPr>
          <w:color w:val="FF0000"/>
          <w:sz w:val="28"/>
          <w:szCs w:val="28"/>
        </w:rPr>
        <w:t>2</w:t>
      </w:r>
      <w:r w:rsidR="00A02A52">
        <w:rPr>
          <w:color w:val="FF0000"/>
          <w:sz w:val="28"/>
          <w:szCs w:val="28"/>
        </w:rPr>
        <w:t>-4</w:t>
      </w:r>
      <w:r w:rsidR="00B53A37" w:rsidRPr="005F40EF">
        <w:rPr>
          <w:color w:val="FF0000"/>
          <w:sz w:val="28"/>
          <w:szCs w:val="28"/>
        </w:rPr>
        <w:t>]</w:t>
      </w:r>
      <w:r w:rsidR="00B53A37">
        <w:rPr>
          <w:color w:val="auto"/>
          <w:sz w:val="28"/>
          <w:szCs w:val="28"/>
        </w:rPr>
        <w:t>. These techniques are relatively complex to implement,</w:t>
      </w:r>
      <w:r w:rsidR="006F6B43">
        <w:rPr>
          <w:color w:val="auto"/>
          <w:sz w:val="28"/>
          <w:szCs w:val="28"/>
        </w:rPr>
        <w:t xml:space="preserve"> </w:t>
      </w:r>
      <w:r w:rsidR="00CF6DA0">
        <w:rPr>
          <w:color w:val="auto"/>
          <w:sz w:val="28"/>
          <w:szCs w:val="28"/>
        </w:rPr>
        <w:t>as</w:t>
      </w:r>
      <w:r w:rsidR="006F6B43">
        <w:rPr>
          <w:color w:val="auto"/>
          <w:sz w:val="28"/>
          <w:szCs w:val="28"/>
        </w:rPr>
        <w:t xml:space="preserve"> mm-diameter endoscopic probes, </w:t>
      </w:r>
      <w:r w:rsidR="00B53A37">
        <w:rPr>
          <w:color w:val="auto"/>
          <w:sz w:val="28"/>
          <w:szCs w:val="28"/>
        </w:rPr>
        <w:t>usually requir</w:t>
      </w:r>
      <w:r w:rsidR="00E072B3">
        <w:rPr>
          <w:color w:val="auto"/>
          <w:sz w:val="28"/>
          <w:szCs w:val="28"/>
        </w:rPr>
        <w:t>e</w:t>
      </w:r>
      <w:r w:rsidR="00B53A37">
        <w:rPr>
          <w:color w:val="auto"/>
          <w:sz w:val="28"/>
          <w:szCs w:val="28"/>
        </w:rPr>
        <w:t xml:space="preserve"> intensive computation for image post-processing</w:t>
      </w:r>
      <w:r w:rsidR="00CF6DA0">
        <w:rPr>
          <w:color w:val="auto"/>
          <w:sz w:val="28"/>
          <w:szCs w:val="28"/>
        </w:rPr>
        <w:t>,</w:t>
      </w:r>
      <w:r w:rsidR="00B53A37">
        <w:rPr>
          <w:color w:val="auto"/>
          <w:sz w:val="28"/>
          <w:szCs w:val="28"/>
        </w:rPr>
        <w:t xml:space="preserve"> and</w:t>
      </w:r>
      <w:r w:rsidR="00CF6DA0">
        <w:rPr>
          <w:color w:val="auto"/>
          <w:sz w:val="28"/>
          <w:szCs w:val="28"/>
        </w:rPr>
        <w:t xml:space="preserve"> can be</w:t>
      </w:r>
      <w:r w:rsidR="00B53A37">
        <w:rPr>
          <w:color w:val="auto"/>
          <w:sz w:val="28"/>
          <w:szCs w:val="28"/>
        </w:rPr>
        <w:t xml:space="preserve"> challenged by acquisition stability </w:t>
      </w:r>
      <w:r w:rsidR="00B53A37" w:rsidRPr="006A3B05">
        <w:rPr>
          <w:color w:val="FF0000"/>
          <w:sz w:val="28"/>
          <w:szCs w:val="28"/>
        </w:rPr>
        <w:t>[</w:t>
      </w:r>
      <w:r w:rsidR="00A02A52">
        <w:rPr>
          <w:color w:val="FF0000"/>
          <w:sz w:val="28"/>
          <w:szCs w:val="28"/>
        </w:rPr>
        <w:t>5</w:t>
      </w:r>
      <w:r w:rsidR="002004F0">
        <w:rPr>
          <w:color w:val="FF0000"/>
          <w:sz w:val="28"/>
          <w:szCs w:val="28"/>
        </w:rPr>
        <w:t xml:space="preserve">, </w:t>
      </w:r>
      <w:r w:rsidR="00A02A52">
        <w:rPr>
          <w:color w:val="FF0000"/>
          <w:sz w:val="28"/>
          <w:szCs w:val="28"/>
        </w:rPr>
        <w:t>6</w:t>
      </w:r>
      <w:r w:rsidR="00B53A37" w:rsidRPr="006A3B05">
        <w:rPr>
          <w:color w:val="FF0000"/>
          <w:sz w:val="28"/>
          <w:szCs w:val="28"/>
        </w:rPr>
        <w:t>]</w:t>
      </w:r>
      <w:r w:rsidR="00B53A37">
        <w:rPr>
          <w:color w:val="auto"/>
          <w:sz w:val="28"/>
          <w:szCs w:val="28"/>
        </w:rPr>
        <w:t>. Passive</w:t>
      </w:r>
      <w:r w:rsidR="005F40EF">
        <w:rPr>
          <w:color w:val="auto"/>
          <w:sz w:val="28"/>
          <w:szCs w:val="28"/>
        </w:rPr>
        <w:t xml:space="preserve"> </w:t>
      </w:r>
      <w:r w:rsidR="00B53A37">
        <w:rPr>
          <w:color w:val="auto"/>
          <w:sz w:val="28"/>
          <w:szCs w:val="28"/>
        </w:rPr>
        <w:t xml:space="preserve">approaches </w:t>
      </w:r>
      <w:r w:rsidR="003B7252">
        <w:rPr>
          <w:color w:val="auto"/>
          <w:sz w:val="28"/>
          <w:szCs w:val="28"/>
        </w:rPr>
        <w:t xml:space="preserve">introduce </w:t>
      </w:r>
      <w:r w:rsidR="005F40EF">
        <w:rPr>
          <w:color w:val="auto"/>
          <w:sz w:val="28"/>
          <w:szCs w:val="28"/>
        </w:rPr>
        <w:t xml:space="preserve">a non-diffracting </w:t>
      </w:r>
      <w:r w:rsidR="007A6EE1">
        <w:rPr>
          <w:color w:val="auto"/>
          <w:sz w:val="28"/>
          <w:szCs w:val="28"/>
        </w:rPr>
        <w:t xml:space="preserve">(e.g. Bessel) </w:t>
      </w:r>
      <w:r w:rsidR="005F40EF">
        <w:rPr>
          <w:color w:val="auto"/>
          <w:sz w:val="28"/>
          <w:szCs w:val="28"/>
        </w:rPr>
        <w:t xml:space="preserve">beam </w:t>
      </w:r>
      <w:r w:rsidR="005F2C28" w:rsidRPr="00AC1028">
        <w:rPr>
          <w:color w:val="FF0000"/>
          <w:sz w:val="28"/>
          <w:szCs w:val="28"/>
        </w:rPr>
        <w:t>[</w:t>
      </w:r>
      <w:r w:rsidR="00A02A52">
        <w:rPr>
          <w:color w:val="FF0000"/>
          <w:sz w:val="28"/>
          <w:szCs w:val="28"/>
        </w:rPr>
        <w:t>7</w:t>
      </w:r>
      <w:r w:rsidR="00AC1028" w:rsidRPr="00AC1028">
        <w:rPr>
          <w:color w:val="FF0000"/>
          <w:sz w:val="28"/>
          <w:szCs w:val="28"/>
        </w:rPr>
        <w:t xml:space="preserve">, </w:t>
      </w:r>
      <w:r w:rsidR="00A02A52">
        <w:rPr>
          <w:color w:val="FF0000"/>
          <w:sz w:val="28"/>
          <w:szCs w:val="28"/>
        </w:rPr>
        <w:t>8</w:t>
      </w:r>
      <w:r w:rsidR="005F2C28" w:rsidRPr="00AC1028">
        <w:rPr>
          <w:color w:val="FF0000"/>
          <w:sz w:val="28"/>
          <w:szCs w:val="28"/>
        </w:rPr>
        <w:t>]</w:t>
      </w:r>
      <w:r w:rsidR="005F2C28">
        <w:rPr>
          <w:color w:val="auto"/>
          <w:sz w:val="28"/>
          <w:szCs w:val="28"/>
        </w:rPr>
        <w:t xml:space="preserve"> </w:t>
      </w:r>
      <w:r w:rsidR="005F40EF">
        <w:rPr>
          <w:color w:val="auto"/>
          <w:sz w:val="28"/>
          <w:szCs w:val="28"/>
        </w:rPr>
        <w:t xml:space="preserve">to </w:t>
      </w:r>
      <w:r w:rsidR="00A05D64">
        <w:rPr>
          <w:color w:val="auto"/>
          <w:sz w:val="28"/>
          <w:szCs w:val="28"/>
        </w:rPr>
        <w:t xml:space="preserve">directly </w:t>
      </w:r>
      <w:r w:rsidR="005F40EF">
        <w:rPr>
          <w:color w:val="auto"/>
          <w:sz w:val="28"/>
          <w:szCs w:val="28"/>
        </w:rPr>
        <w:t xml:space="preserve">acquire </w:t>
      </w:r>
      <w:r w:rsidR="00B53A37">
        <w:rPr>
          <w:color w:val="auto"/>
          <w:sz w:val="28"/>
          <w:szCs w:val="28"/>
        </w:rPr>
        <w:t xml:space="preserve">an extended </w:t>
      </w:r>
      <w:r w:rsidR="00D848F1">
        <w:rPr>
          <w:color w:val="auto"/>
          <w:sz w:val="28"/>
          <w:szCs w:val="28"/>
        </w:rPr>
        <w:t>DOF image</w:t>
      </w:r>
      <w:r w:rsidR="003B7252" w:rsidRPr="003B7252">
        <w:rPr>
          <w:color w:val="auto"/>
          <w:sz w:val="28"/>
          <w:szCs w:val="28"/>
        </w:rPr>
        <w:t xml:space="preserve"> </w:t>
      </w:r>
      <w:r w:rsidR="003B7252" w:rsidRPr="003B7252">
        <w:rPr>
          <w:color w:val="FF0000"/>
          <w:sz w:val="28"/>
          <w:szCs w:val="28"/>
        </w:rPr>
        <w:t>[</w:t>
      </w:r>
      <w:r w:rsidR="00A02A52">
        <w:rPr>
          <w:color w:val="FF0000"/>
          <w:sz w:val="28"/>
          <w:szCs w:val="28"/>
        </w:rPr>
        <w:t>9</w:t>
      </w:r>
      <w:r w:rsidR="005F2C28">
        <w:rPr>
          <w:color w:val="FF0000"/>
          <w:sz w:val="28"/>
          <w:szCs w:val="28"/>
        </w:rPr>
        <w:t>,</w:t>
      </w:r>
      <w:r w:rsidR="00A05D64">
        <w:rPr>
          <w:color w:val="FF0000"/>
          <w:sz w:val="28"/>
          <w:szCs w:val="28"/>
        </w:rPr>
        <w:t xml:space="preserve"> </w:t>
      </w:r>
      <w:r w:rsidR="00A02A52">
        <w:rPr>
          <w:color w:val="FF0000"/>
          <w:sz w:val="28"/>
          <w:szCs w:val="28"/>
        </w:rPr>
        <w:t>10</w:t>
      </w:r>
      <w:r w:rsidR="003B7252" w:rsidRPr="003B7252">
        <w:rPr>
          <w:color w:val="FF0000"/>
          <w:sz w:val="28"/>
          <w:szCs w:val="28"/>
        </w:rPr>
        <w:t>]</w:t>
      </w:r>
      <w:r w:rsidR="003B7252">
        <w:rPr>
          <w:color w:val="auto"/>
          <w:sz w:val="28"/>
          <w:szCs w:val="28"/>
        </w:rPr>
        <w:t xml:space="preserve">. </w:t>
      </w:r>
      <w:r w:rsidR="00B53A37">
        <w:rPr>
          <w:color w:val="auto"/>
          <w:sz w:val="28"/>
          <w:szCs w:val="28"/>
        </w:rPr>
        <w:t>Such passive methods require</w:t>
      </w:r>
      <w:r w:rsidR="00F63065">
        <w:rPr>
          <w:color w:val="auto"/>
          <w:sz w:val="28"/>
          <w:szCs w:val="28"/>
        </w:rPr>
        <w:t xml:space="preserve"> unconventional optical elements</w:t>
      </w:r>
      <w:r w:rsidR="00533679">
        <w:rPr>
          <w:color w:val="auto"/>
          <w:sz w:val="28"/>
          <w:szCs w:val="28"/>
        </w:rPr>
        <w:t xml:space="preserve"> (e.g. axicon)</w:t>
      </w:r>
      <w:r w:rsidR="006F6B43">
        <w:rPr>
          <w:color w:val="auto"/>
          <w:sz w:val="28"/>
          <w:szCs w:val="28"/>
        </w:rPr>
        <w:t xml:space="preserve"> that are difficult to reliably manufacture</w:t>
      </w:r>
      <w:r w:rsidR="005F2C28">
        <w:rPr>
          <w:color w:val="auto"/>
          <w:sz w:val="28"/>
          <w:szCs w:val="28"/>
        </w:rPr>
        <w:t xml:space="preserve"> </w:t>
      </w:r>
      <w:r w:rsidR="00533679" w:rsidRPr="00AC1028">
        <w:rPr>
          <w:color w:val="FF0000"/>
          <w:sz w:val="28"/>
          <w:szCs w:val="28"/>
        </w:rPr>
        <w:t>[</w:t>
      </w:r>
      <w:r w:rsidR="00A02A52">
        <w:rPr>
          <w:color w:val="FF0000"/>
          <w:sz w:val="28"/>
          <w:szCs w:val="28"/>
        </w:rPr>
        <w:t>11</w:t>
      </w:r>
      <w:r w:rsidR="00533679" w:rsidRPr="00AC1028">
        <w:rPr>
          <w:color w:val="FF0000"/>
          <w:sz w:val="28"/>
          <w:szCs w:val="28"/>
        </w:rPr>
        <w:t>]</w:t>
      </w:r>
      <w:r w:rsidR="00533679">
        <w:rPr>
          <w:color w:val="auto"/>
          <w:sz w:val="28"/>
          <w:szCs w:val="28"/>
        </w:rPr>
        <w:t xml:space="preserve"> </w:t>
      </w:r>
      <w:r w:rsidR="00B53A37">
        <w:rPr>
          <w:color w:val="auto"/>
          <w:sz w:val="28"/>
          <w:szCs w:val="28"/>
        </w:rPr>
        <w:t xml:space="preserve">or </w:t>
      </w:r>
      <w:r w:rsidR="007A6EE1">
        <w:rPr>
          <w:color w:val="auto"/>
          <w:sz w:val="28"/>
          <w:szCs w:val="28"/>
        </w:rPr>
        <w:t>phase/amplitude</w:t>
      </w:r>
      <w:r w:rsidR="00B53A37">
        <w:rPr>
          <w:color w:val="auto"/>
          <w:sz w:val="28"/>
          <w:szCs w:val="28"/>
        </w:rPr>
        <w:t xml:space="preserve"> modification of </w:t>
      </w:r>
      <w:r w:rsidR="00F63065">
        <w:rPr>
          <w:color w:val="auto"/>
          <w:sz w:val="28"/>
          <w:szCs w:val="28"/>
        </w:rPr>
        <w:t xml:space="preserve">the </w:t>
      </w:r>
      <w:r w:rsidR="00AE0663">
        <w:rPr>
          <w:color w:val="auto"/>
          <w:sz w:val="28"/>
          <w:szCs w:val="28"/>
        </w:rPr>
        <w:t>imaging system</w:t>
      </w:r>
      <w:r w:rsidR="00B53A37">
        <w:rPr>
          <w:color w:val="auto"/>
          <w:sz w:val="28"/>
          <w:szCs w:val="28"/>
        </w:rPr>
        <w:t>’s</w:t>
      </w:r>
      <w:r w:rsidR="00AE0663">
        <w:rPr>
          <w:color w:val="auto"/>
          <w:sz w:val="28"/>
          <w:szCs w:val="28"/>
        </w:rPr>
        <w:t xml:space="preserve"> </w:t>
      </w:r>
      <w:r w:rsidR="00F63065">
        <w:rPr>
          <w:color w:val="auto"/>
          <w:sz w:val="28"/>
          <w:szCs w:val="28"/>
        </w:rPr>
        <w:t>pupil</w:t>
      </w:r>
      <w:r w:rsidR="00AC1028">
        <w:rPr>
          <w:color w:val="auto"/>
          <w:sz w:val="28"/>
          <w:szCs w:val="28"/>
        </w:rPr>
        <w:t xml:space="preserve"> </w:t>
      </w:r>
      <w:r w:rsidR="007A6EE1" w:rsidRPr="00AC1028">
        <w:rPr>
          <w:color w:val="FF0000"/>
          <w:sz w:val="28"/>
          <w:szCs w:val="28"/>
        </w:rPr>
        <w:t>[</w:t>
      </w:r>
      <w:r w:rsidR="00AC1028">
        <w:rPr>
          <w:color w:val="FF0000"/>
          <w:sz w:val="28"/>
          <w:szCs w:val="28"/>
        </w:rPr>
        <w:t>1</w:t>
      </w:r>
      <w:r w:rsidR="00A02A52">
        <w:rPr>
          <w:color w:val="FF0000"/>
          <w:sz w:val="28"/>
          <w:szCs w:val="28"/>
        </w:rPr>
        <w:t>2</w:t>
      </w:r>
      <w:r w:rsidR="007A6EE1" w:rsidRPr="00AC1028">
        <w:rPr>
          <w:color w:val="FF0000"/>
          <w:sz w:val="28"/>
          <w:szCs w:val="28"/>
        </w:rPr>
        <w:t>]</w:t>
      </w:r>
      <w:r w:rsidR="00AC1028">
        <w:rPr>
          <w:color w:val="auto"/>
          <w:sz w:val="28"/>
          <w:szCs w:val="28"/>
        </w:rPr>
        <w:t xml:space="preserve">, </w:t>
      </w:r>
      <w:r w:rsidR="00B53A37">
        <w:rPr>
          <w:color w:val="auto"/>
          <w:sz w:val="28"/>
          <w:szCs w:val="28"/>
        </w:rPr>
        <w:t xml:space="preserve">similarly suffering from </w:t>
      </w:r>
      <w:r w:rsidR="006F2BAB">
        <w:rPr>
          <w:color w:val="auto"/>
          <w:sz w:val="28"/>
          <w:szCs w:val="28"/>
        </w:rPr>
        <w:t>complexity,</w:t>
      </w:r>
      <w:r w:rsidR="00F63065">
        <w:rPr>
          <w:color w:val="auto"/>
          <w:sz w:val="28"/>
          <w:szCs w:val="28"/>
        </w:rPr>
        <w:t xml:space="preserve"> </w:t>
      </w:r>
      <w:r w:rsidR="00B53A37">
        <w:rPr>
          <w:color w:val="auto"/>
          <w:sz w:val="28"/>
          <w:szCs w:val="28"/>
        </w:rPr>
        <w:t xml:space="preserve">and challenging </w:t>
      </w:r>
      <w:r w:rsidR="00F63065">
        <w:rPr>
          <w:color w:val="auto"/>
          <w:sz w:val="28"/>
          <w:szCs w:val="28"/>
        </w:rPr>
        <w:t xml:space="preserve">alignment </w:t>
      </w:r>
      <w:r w:rsidR="006F2BAB">
        <w:rPr>
          <w:color w:val="auto"/>
          <w:sz w:val="28"/>
          <w:szCs w:val="28"/>
        </w:rPr>
        <w:t>and</w:t>
      </w:r>
      <w:r w:rsidR="00F63065">
        <w:rPr>
          <w:color w:val="auto"/>
          <w:sz w:val="28"/>
          <w:szCs w:val="28"/>
        </w:rPr>
        <w:t xml:space="preserve"> fabrication</w:t>
      </w:r>
      <w:r w:rsidR="00AC1028">
        <w:rPr>
          <w:color w:val="auto"/>
          <w:sz w:val="28"/>
          <w:szCs w:val="28"/>
        </w:rPr>
        <w:t xml:space="preserve"> </w:t>
      </w:r>
      <w:r w:rsidR="00B53A37" w:rsidRPr="00AC1028">
        <w:rPr>
          <w:color w:val="FF0000"/>
          <w:sz w:val="28"/>
          <w:szCs w:val="28"/>
        </w:rPr>
        <w:t>[</w:t>
      </w:r>
      <w:r w:rsidR="00AC1028">
        <w:rPr>
          <w:color w:val="FF0000"/>
          <w:sz w:val="28"/>
          <w:szCs w:val="28"/>
        </w:rPr>
        <w:t>1</w:t>
      </w:r>
      <w:r w:rsidR="00A02A52">
        <w:rPr>
          <w:color w:val="FF0000"/>
          <w:sz w:val="28"/>
          <w:szCs w:val="28"/>
        </w:rPr>
        <w:t>3</w:t>
      </w:r>
      <w:r w:rsidR="00B53A37" w:rsidRPr="00AC1028">
        <w:rPr>
          <w:color w:val="FF0000"/>
          <w:sz w:val="28"/>
          <w:szCs w:val="28"/>
        </w:rPr>
        <w:t>]</w:t>
      </w:r>
      <w:r w:rsidR="00F63065">
        <w:rPr>
          <w:color w:val="auto"/>
          <w:sz w:val="28"/>
          <w:szCs w:val="28"/>
        </w:rPr>
        <w:t>.</w:t>
      </w:r>
      <w:r w:rsidR="00AC1028">
        <w:rPr>
          <w:color w:val="auto"/>
          <w:sz w:val="28"/>
          <w:szCs w:val="28"/>
        </w:rPr>
        <w:t xml:space="preserve"> </w:t>
      </w:r>
      <w:r w:rsidR="00F426A8">
        <w:rPr>
          <w:color w:val="auto"/>
          <w:sz w:val="28"/>
          <w:szCs w:val="28"/>
        </w:rPr>
        <w:t>Recent</w:t>
      </w:r>
      <w:r w:rsidR="00EB4E9E">
        <w:rPr>
          <w:color w:val="auto"/>
          <w:sz w:val="28"/>
          <w:szCs w:val="28"/>
        </w:rPr>
        <w:t xml:space="preserve">ly, </w:t>
      </w:r>
      <w:r w:rsidR="003701A9">
        <w:rPr>
          <w:color w:val="auto"/>
          <w:sz w:val="28"/>
          <w:szCs w:val="28"/>
        </w:rPr>
        <w:t xml:space="preserve">we observed </w:t>
      </w:r>
      <w:r w:rsidR="00A63866">
        <w:rPr>
          <w:color w:val="auto"/>
          <w:sz w:val="28"/>
          <w:szCs w:val="28"/>
        </w:rPr>
        <w:t xml:space="preserve">nearly </w:t>
      </w:r>
      <w:r w:rsidR="003701A9">
        <w:rPr>
          <w:color w:val="auto"/>
          <w:sz w:val="28"/>
          <w:szCs w:val="28"/>
        </w:rPr>
        <w:t xml:space="preserve">an order of magnitude </w:t>
      </w:r>
      <w:r w:rsidR="00D70509">
        <w:rPr>
          <w:color w:val="auto"/>
          <w:sz w:val="28"/>
          <w:szCs w:val="28"/>
        </w:rPr>
        <w:t>DOF extension</w:t>
      </w:r>
      <w:r w:rsidR="0033095C">
        <w:rPr>
          <w:color w:val="auto"/>
          <w:sz w:val="28"/>
          <w:szCs w:val="28"/>
        </w:rPr>
        <w:t xml:space="preserve"> (resolution characterized in terms of full-width-at-half-maximum (FWHM) of PSF)</w:t>
      </w:r>
      <w:r w:rsidR="00D70509">
        <w:rPr>
          <w:color w:val="auto"/>
          <w:sz w:val="28"/>
          <w:szCs w:val="28"/>
        </w:rPr>
        <w:t xml:space="preserve"> in a scattering phantom image </w:t>
      </w:r>
      <w:r w:rsidR="003701A9">
        <w:rPr>
          <w:color w:val="FF0000"/>
          <w:sz w:val="28"/>
          <w:szCs w:val="28"/>
        </w:rPr>
        <w:t>[1</w:t>
      </w:r>
      <w:r w:rsidR="00A02A52">
        <w:rPr>
          <w:color w:val="FF0000"/>
          <w:sz w:val="28"/>
          <w:szCs w:val="28"/>
        </w:rPr>
        <w:t>4</w:t>
      </w:r>
      <w:r w:rsidR="007C0435" w:rsidRPr="006E33B5">
        <w:rPr>
          <w:color w:val="FF0000"/>
          <w:sz w:val="28"/>
          <w:szCs w:val="28"/>
        </w:rPr>
        <w:t>]</w:t>
      </w:r>
      <w:r w:rsidR="007C0435">
        <w:rPr>
          <w:color w:val="FF0000"/>
          <w:sz w:val="28"/>
          <w:szCs w:val="28"/>
        </w:rPr>
        <w:t xml:space="preserve"> </w:t>
      </w:r>
      <w:r w:rsidR="00A63866" w:rsidRPr="00AC1028">
        <w:rPr>
          <w:color w:val="auto"/>
          <w:sz w:val="28"/>
          <w:szCs w:val="28"/>
        </w:rPr>
        <w:t>using a very simple optical system comprising a cylindrical waveguide in front of a lens that retains the small size and simplicity of conventional</w:t>
      </w:r>
      <w:r w:rsidR="006F6B43">
        <w:rPr>
          <w:color w:val="auto"/>
          <w:sz w:val="28"/>
          <w:szCs w:val="28"/>
        </w:rPr>
        <w:t xml:space="preserve"> endoscopic</w:t>
      </w:r>
      <w:r w:rsidR="00A63866" w:rsidRPr="00AC1028">
        <w:rPr>
          <w:color w:val="auto"/>
          <w:sz w:val="28"/>
          <w:szCs w:val="28"/>
        </w:rPr>
        <w:t xml:space="preserve"> OCT imaging probes.</w:t>
      </w:r>
      <w:r w:rsidR="00A63866">
        <w:rPr>
          <w:color w:val="FF0000"/>
          <w:sz w:val="28"/>
          <w:szCs w:val="28"/>
        </w:rPr>
        <w:t xml:space="preserve"> </w:t>
      </w:r>
      <w:r w:rsidR="00A63866" w:rsidRPr="002004F0">
        <w:rPr>
          <w:color w:val="auto"/>
          <w:sz w:val="28"/>
          <w:szCs w:val="28"/>
        </w:rPr>
        <w:t>This</w:t>
      </w:r>
      <w:r w:rsidR="007C2D47">
        <w:rPr>
          <w:color w:val="auto"/>
          <w:sz w:val="28"/>
          <w:szCs w:val="28"/>
        </w:rPr>
        <w:t xml:space="preserve"> </w:t>
      </w:r>
      <w:r w:rsidR="003701A9">
        <w:rPr>
          <w:color w:val="auto"/>
          <w:sz w:val="28"/>
          <w:szCs w:val="28"/>
        </w:rPr>
        <w:t>self-imaging wavefront division optical system</w:t>
      </w:r>
      <w:r w:rsidR="00A63866">
        <w:rPr>
          <w:color w:val="auto"/>
          <w:sz w:val="28"/>
          <w:szCs w:val="28"/>
        </w:rPr>
        <w:t xml:space="preserve"> generates a</w:t>
      </w:r>
      <w:r w:rsidR="003D45B0">
        <w:rPr>
          <w:color w:val="auto"/>
          <w:sz w:val="28"/>
          <w:szCs w:val="28"/>
        </w:rPr>
        <w:t xml:space="preserve"> coaxially focused multi-mode (CAFM) beam</w:t>
      </w:r>
      <w:r w:rsidR="00A02A52">
        <w:rPr>
          <w:color w:val="auto"/>
          <w:sz w:val="28"/>
          <w:szCs w:val="28"/>
        </w:rPr>
        <w:t xml:space="preserve"> to acquire </w:t>
      </w:r>
      <w:r w:rsidR="006F6B43">
        <w:rPr>
          <w:color w:val="auto"/>
          <w:sz w:val="28"/>
          <w:szCs w:val="28"/>
        </w:rPr>
        <w:t xml:space="preserve">a </w:t>
      </w:r>
      <w:r w:rsidR="00A02A52">
        <w:rPr>
          <w:color w:val="auto"/>
          <w:sz w:val="28"/>
          <w:szCs w:val="28"/>
        </w:rPr>
        <w:t>cross-sectional image</w:t>
      </w:r>
      <w:r w:rsidR="002E037A">
        <w:rPr>
          <w:color w:val="auto"/>
          <w:sz w:val="28"/>
          <w:szCs w:val="28"/>
        </w:rPr>
        <w:t>.</w:t>
      </w:r>
      <w:r w:rsidR="006E33B5">
        <w:rPr>
          <w:color w:val="auto"/>
          <w:sz w:val="28"/>
          <w:szCs w:val="28"/>
        </w:rPr>
        <w:t xml:space="preserve"> </w:t>
      </w:r>
      <w:r w:rsidR="00A63866">
        <w:rPr>
          <w:color w:val="auto"/>
          <w:sz w:val="28"/>
          <w:szCs w:val="28"/>
        </w:rPr>
        <w:t>In this paper,</w:t>
      </w:r>
      <w:r w:rsidR="006E33B5">
        <w:rPr>
          <w:color w:val="auto"/>
          <w:sz w:val="28"/>
          <w:szCs w:val="28"/>
        </w:rPr>
        <w:t xml:space="preserve"> we formulate the </w:t>
      </w:r>
      <w:r w:rsidR="00341068">
        <w:rPr>
          <w:color w:val="auto"/>
          <w:sz w:val="28"/>
          <w:szCs w:val="28"/>
        </w:rPr>
        <w:t>propagation</w:t>
      </w:r>
      <w:r w:rsidR="006E33B5">
        <w:rPr>
          <w:color w:val="auto"/>
          <w:sz w:val="28"/>
          <w:szCs w:val="28"/>
        </w:rPr>
        <w:t xml:space="preserve"> </w:t>
      </w:r>
      <w:r w:rsidR="00A63866">
        <w:rPr>
          <w:color w:val="auto"/>
          <w:sz w:val="28"/>
          <w:szCs w:val="28"/>
        </w:rPr>
        <w:t xml:space="preserve">properties </w:t>
      </w:r>
      <w:r w:rsidR="006E33B5">
        <w:rPr>
          <w:color w:val="auto"/>
          <w:sz w:val="28"/>
          <w:szCs w:val="28"/>
        </w:rPr>
        <w:t xml:space="preserve">of </w:t>
      </w:r>
      <w:r w:rsidR="00546862">
        <w:rPr>
          <w:color w:val="auto"/>
          <w:sz w:val="28"/>
          <w:szCs w:val="28"/>
        </w:rPr>
        <w:t xml:space="preserve">the </w:t>
      </w:r>
      <w:r w:rsidR="003D45B0">
        <w:rPr>
          <w:color w:val="auto"/>
          <w:sz w:val="28"/>
          <w:szCs w:val="28"/>
        </w:rPr>
        <w:t>CAFM</w:t>
      </w:r>
      <w:r w:rsidR="00C23F1F">
        <w:rPr>
          <w:color w:val="auto"/>
          <w:sz w:val="28"/>
          <w:szCs w:val="28"/>
        </w:rPr>
        <w:t xml:space="preserve"> </w:t>
      </w:r>
      <w:r w:rsidR="006E33B5">
        <w:rPr>
          <w:color w:val="auto"/>
          <w:sz w:val="28"/>
          <w:szCs w:val="28"/>
        </w:rPr>
        <w:t xml:space="preserve">beam </w:t>
      </w:r>
      <w:r w:rsidR="00A63866">
        <w:rPr>
          <w:color w:val="auto"/>
          <w:sz w:val="28"/>
          <w:szCs w:val="28"/>
        </w:rPr>
        <w:t xml:space="preserve">as a generic solution for DOF extension of a point-scanning microscopic system. </w:t>
      </w:r>
      <w:r w:rsidR="00A56C2A">
        <w:rPr>
          <w:color w:val="auto"/>
          <w:sz w:val="28"/>
          <w:szCs w:val="28"/>
        </w:rPr>
        <w:t>By</w:t>
      </w:r>
      <w:r w:rsidR="00EF73C2">
        <w:rPr>
          <w:color w:val="auto"/>
          <w:sz w:val="28"/>
          <w:szCs w:val="28"/>
        </w:rPr>
        <w:t xml:space="preserve"> comparison with </w:t>
      </w:r>
      <w:r w:rsidR="009D3387">
        <w:rPr>
          <w:color w:val="auto"/>
          <w:sz w:val="28"/>
          <w:szCs w:val="28"/>
        </w:rPr>
        <w:t xml:space="preserve">a </w:t>
      </w:r>
      <w:r w:rsidR="00966141">
        <w:rPr>
          <w:color w:val="auto"/>
          <w:sz w:val="28"/>
          <w:szCs w:val="28"/>
        </w:rPr>
        <w:t xml:space="preserve">conventional </w:t>
      </w:r>
      <w:r w:rsidR="009D3387">
        <w:rPr>
          <w:color w:val="auto"/>
          <w:sz w:val="28"/>
          <w:szCs w:val="28"/>
        </w:rPr>
        <w:t>optical system</w:t>
      </w:r>
      <w:r w:rsidR="00EF73C2">
        <w:rPr>
          <w:color w:val="auto"/>
          <w:sz w:val="28"/>
          <w:szCs w:val="28"/>
        </w:rPr>
        <w:t xml:space="preserve"> </w:t>
      </w:r>
      <w:r w:rsidR="009D3387">
        <w:rPr>
          <w:color w:val="auto"/>
          <w:sz w:val="28"/>
          <w:szCs w:val="28"/>
        </w:rPr>
        <w:t>of</w:t>
      </w:r>
      <w:r w:rsidR="00EF73C2">
        <w:rPr>
          <w:color w:val="auto"/>
          <w:sz w:val="28"/>
          <w:szCs w:val="28"/>
        </w:rPr>
        <w:t xml:space="preserve"> similar numerical aperture (NA), we </w:t>
      </w:r>
      <w:r w:rsidR="002D4B91">
        <w:rPr>
          <w:color w:val="auto"/>
          <w:sz w:val="28"/>
          <w:szCs w:val="28"/>
        </w:rPr>
        <w:t>demonstr</w:t>
      </w:r>
      <w:r w:rsidR="005865B7">
        <w:rPr>
          <w:color w:val="auto"/>
          <w:sz w:val="28"/>
          <w:szCs w:val="28"/>
        </w:rPr>
        <w:t xml:space="preserve">ate </w:t>
      </w:r>
      <w:r w:rsidR="00A63866">
        <w:rPr>
          <w:color w:val="auto"/>
          <w:sz w:val="28"/>
          <w:szCs w:val="28"/>
        </w:rPr>
        <w:t xml:space="preserve">the </w:t>
      </w:r>
      <w:r w:rsidR="005865B7">
        <w:rPr>
          <w:color w:val="auto"/>
          <w:sz w:val="28"/>
          <w:szCs w:val="28"/>
        </w:rPr>
        <w:t xml:space="preserve">capability of </w:t>
      </w:r>
      <w:r w:rsidR="00A63866">
        <w:rPr>
          <w:color w:val="auto"/>
          <w:sz w:val="28"/>
          <w:szCs w:val="28"/>
        </w:rPr>
        <w:t xml:space="preserve">the CAFM beam </w:t>
      </w:r>
      <w:r w:rsidR="004041A7">
        <w:rPr>
          <w:color w:val="auto"/>
          <w:sz w:val="28"/>
          <w:szCs w:val="28"/>
        </w:rPr>
        <w:t>to acquire</w:t>
      </w:r>
      <w:r w:rsidR="002D4B91">
        <w:rPr>
          <w:color w:val="auto"/>
          <w:sz w:val="28"/>
          <w:szCs w:val="28"/>
        </w:rPr>
        <w:t xml:space="preserve"> </w:t>
      </w:r>
      <w:r w:rsidR="00CF6DA0">
        <w:rPr>
          <w:color w:val="auto"/>
          <w:sz w:val="28"/>
          <w:szCs w:val="28"/>
        </w:rPr>
        <w:t xml:space="preserve">excellent quality, </w:t>
      </w:r>
      <w:r w:rsidR="003D45B0">
        <w:rPr>
          <w:color w:val="auto"/>
          <w:sz w:val="28"/>
          <w:szCs w:val="28"/>
        </w:rPr>
        <w:t xml:space="preserve">high </w:t>
      </w:r>
      <w:r w:rsidR="00A63866">
        <w:rPr>
          <w:color w:val="auto"/>
          <w:sz w:val="28"/>
          <w:szCs w:val="28"/>
        </w:rPr>
        <w:t xml:space="preserve">resolution OCT images of </w:t>
      </w:r>
      <w:r w:rsidR="00D66124">
        <w:rPr>
          <w:color w:val="auto"/>
          <w:sz w:val="28"/>
          <w:szCs w:val="28"/>
        </w:rPr>
        <w:t xml:space="preserve">biological </w:t>
      </w:r>
      <w:r w:rsidR="003D45B0">
        <w:rPr>
          <w:color w:val="auto"/>
          <w:sz w:val="28"/>
          <w:szCs w:val="28"/>
        </w:rPr>
        <w:t xml:space="preserve">tissue with </w:t>
      </w:r>
      <w:r w:rsidR="006F6B43">
        <w:rPr>
          <w:color w:val="auto"/>
          <w:sz w:val="28"/>
          <w:szCs w:val="28"/>
        </w:rPr>
        <w:t>a significantly</w:t>
      </w:r>
      <w:r w:rsidR="00A63866">
        <w:rPr>
          <w:color w:val="auto"/>
          <w:sz w:val="28"/>
          <w:szCs w:val="28"/>
        </w:rPr>
        <w:t xml:space="preserve"> </w:t>
      </w:r>
      <w:r w:rsidR="003D45B0">
        <w:rPr>
          <w:color w:val="auto"/>
          <w:sz w:val="28"/>
          <w:szCs w:val="28"/>
        </w:rPr>
        <w:t xml:space="preserve">extended </w:t>
      </w:r>
      <w:r w:rsidR="0077000D">
        <w:rPr>
          <w:color w:val="auto"/>
          <w:sz w:val="28"/>
          <w:szCs w:val="28"/>
        </w:rPr>
        <w:t>DOF</w:t>
      </w:r>
      <w:r w:rsidR="003D45B0">
        <w:rPr>
          <w:color w:val="auto"/>
          <w:sz w:val="28"/>
          <w:szCs w:val="28"/>
        </w:rPr>
        <w:t xml:space="preserve"> and </w:t>
      </w:r>
      <w:r w:rsidR="00A63866">
        <w:rPr>
          <w:color w:val="auto"/>
          <w:sz w:val="28"/>
          <w:szCs w:val="28"/>
        </w:rPr>
        <w:t xml:space="preserve">an </w:t>
      </w:r>
      <w:r w:rsidR="003D45B0">
        <w:rPr>
          <w:color w:val="auto"/>
          <w:sz w:val="28"/>
          <w:szCs w:val="28"/>
        </w:rPr>
        <w:t>improved penetration depth</w:t>
      </w:r>
      <w:r w:rsidR="00A56C2A">
        <w:rPr>
          <w:color w:val="auto"/>
          <w:sz w:val="28"/>
          <w:szCs w:val="28"/>
        </w:rPr>
        <w:t xml:space="preserve">. Further, the </w:t>
      </w:r>
      <w:r w:rsidR="00A56C2A" w:rsidRPr="00A56C2A">
        <w:rPr>
          <w:i/>
          <w:color w:val="auto"/>
          <w:sz w:val="28"/>
          <w:szCs w:val="28"/>
        </w:rPr>
        <w:t>in vivo</w:t>
      </w:r>
      <w:r w:rsidR="00A56C2A">
        <w:rPr>
          <w:color w:val="auto"/>
          <w:sz w:val="28"/>
          <w:szCs w:val="28"/>
        </w:rPr>
        <w:t xml:space="preserve"> capsule endo</w:t>
      </w:r>
      <w:r w:rsidR="00D1650A">
        <w:rPr>
          <w:color w:val="auto"/>
          <w:sz w:val="28"/>
          <w:szCs w:val="28"/>
        </w:rPr>
        <w:t>micro</w:t>
      </w:r>
      <w:r w:rsidR="00A56C2A">
        <w:rPr>
          <w:color w:val="auto"/>
          <w:sz w:val="28"/>
          <w:szCs w:val="28"/>
        </w:rPr>
        <w:t>scopic imag</w:t>
      </w:r>
      <w:r w:rsidR="00E5413D">
        <w:rPr>
          <w:color w:val="auto"/>
          <w:sz w:val="28"/>
          <w:szCs w:val="28"/>
        </w:rPr>
        <w:t xml:space="preserve">es are presented to demonstrate </w:t>
      </w:r>
      <w:r w:rsidR="006E2100">
        <w:rPr>
          <w:color w:val="auto"/>
          <w:sz w:val="28"/>
          <w:szCs w:val="28"/>
        </w:rPr>
        <w:t>its clinical applicability</w:t>
      </w:r>
      <w:r w:rsidR="00A56C2A">
        <w:rPr>
          <w:color w:val="auto"/>
          <w:sz w:val="28"/>
          <w:szCs w:val="28"/>
        </w:rPr>
        <w:t xml:space="preserve">. </w:t>
      </w:r>
      <w:r w:rsidR="005865B7">
        <w:rPr>
          <w:color w:val="auto"/>
          <w:sz w:val="28"/>
          <w:szCs w:val="28"/>
        </w:rPr>
        <w:t xml:space="preserve"> </w:t>
      </w:r>
    </w:p>
    <w:p w14:paraId="4BBB4CD2" w14:textId="63FCE975" w:rsidR="007912AB" w:rsidRDefault="007845B1" w:rsidP="00A30F86">
      <w:pPr>
        <w:pStyle w:val="Default"/>
        <w:jc w:val="center"/>
        <w:rPr>
          <w:color w:val="auto"/>
          <w:sz w:val="28"/>
          <w:szCs w:val="28"/>
        </w:rPr>
      </w:pPr>
      <w:r w:rsidRPr="007845B1">
        <w:rPr>
          <w:noProof/>
          <w:color w:val="auto"/>
          <w:sz w:val="28"/>
          <w:szCs w:val="28"/>
          <w:lang w:eastAsia="en-US"/>
        </w:rPr>
        <w:lastRenderedPageBreak/>
        <w:drawing>
          <wp:inline distT="0" distB="0" distL="0" distR="0" wp14:anchorId="62716010" wp14:editId="5D1A39E0">
            <wp:extent cx="6400800" cy="4027470"/>
            <wp:effectExtent l="0" t="0" r="0" b="0"/>
            <wp:docPr id="8" name="Picture 8" descr="C:\Users\Biwei\Desktop\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wei\Desktop\Picture1.t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00800" cy="4027470"/>
                    </a:xfrm>
                    <a:prstGeom prst="rect">
                      <a:avLst/>
                    </a:prstGeom>
                    <a:noFill/>
                    <a:ln>
                      <a:noFill/>
                    </a:ln>
                  </pic:spPr>
                </pic:pic>
              </a:graphicData>
            </a:graphic>
          </wp:inline>
        </w:drawing>
      </w:r>
    </w:p>
    <w:p w14:paraId="7E9F23E0" w14:textId="2A8E6309" w:rsidR="00380CC0" w:rsidRDefault="007912AB" w:rsidP="007845B1">
      <w:pPr>
        <w:pStyle w:val="Default"/>
        <w:jc w:val="both"/>
        <w:rPr>
          <w:color w:val="auto"/>
        </w:rPr>
      </w:pPr>
      <w:r w:rsidRPr="009908EC">
        <w:rPr>
          <w:color w:val="auto"/>
        </w:rPr>
        <w:t xml:space="preserve">Fig. 1 (a) Schematic of a conventional </w:t>
      </w:r>
      <w:r w:rsidR="00FC3DC7" w:rsidRPr="009908EC">
        <w:rPr>
          <w:color w:val="auto"/>
        </w:rPr>
        <w:t xml:space="preserve">fiber-based </w:t>
      </w:r>
      <w:r w:rsidRPr="009908EC">
        <w:rPr>
          <w:color w:val="auto"/>
        </w:rPr>
        <w:t>point-scanning optical system</w:t>
      </w:r>
      <w:r w:rsidR="006F6B43">
        <w:rPr>
          <w:color w:val="auto"/>
        </w:rPr>
        <w:t>, demonstrating a single spatial mode and focus</w:t>
      </w:r>
      <w:r w:rsidR="007845B1">
        <w:rPr>
          <w:color w:val="auto"/>
        </w:rPr>
        <w:t>.</w:t>
      </w:r>
      <w:r w:rsidRPr="009908EC">
        <w:rPr>
          <w:color w:val="auto"/>
        </w:rPr>
        <w:t xml:space="preserve"> (b) Schematic of a self-imaging wavefront division optical system</w:t>
      </w:r>
      <w:r w:rsidR="006F6B43">
        <w:rPr>
          <w:color w:val="auto"/>
        </w:rPr>
        <w:t>, showing multiple spatial modes focused at different distances from the lens</w:t>
      </w:r>
      <w:r w:rsidRPr="009908EC">
        <w:rPr>
          <w:color w:val="auto"/>
        </w:rPr>
        <w:t>.</w:t>
      </w:r>
      <w:r w:rsidR="00946070" w:rsidRPr="009908EC">
        <w:rPr>
          <w:color w:val="auto"/>
        </w:rPr>
        <w:t xml:space="preserve"> </w:t>
      </w:r>
      <w:r w:rsidR="007845B1">
        <w:rPr>
          <w:color w:val="auto"/>
        </w:rPr>
        <w:t>(c) Marginal ray tracing for</w:t>
      </w:r>
      <w:r w:rsidR="00E072B3">
        <w:rPr>
          <w:color w:val="auto"/>
        </w:rPr>
        <w:t xml:space="preserve"> the</w:t>
      </w:r>
      <w:r w:rsidR="007845B1">
        <w:rPr>
          <w:color w:val="auto"/>
        </w:rPr>
        <w:t xml:space="preserve"> 0</w:t>
      </w:r>
      <w:r w:rsidR="007845B1" w:rsidRPr="007845B1">
        <w:rPr>
          <w:color w:val="auto"/>
          <w:vertAlign w:val="superscript"/>
        </w:rPr>
        <w:t>th</w:t>
      </w:r>
      <w:r w:rsidR="007845B1">
        <w:rPr>
          <w:color w:val="auto"/>
        </w:rPr>
        <w:t xml:space="preserve"> order mode of </w:t>
      </w:r>
      <w:r w:rsidR="001E0A43">
        <w:rPr>
          <w:color w:val="auto"/>
        </w:rPr>
        <w:t xml:space="preserve">the </w:t>
      </w:r>
      <w:r w:rsidR="007845B1">
        <w:rPr>
          <w:color w:val="auto"/>
        </w:rPr>
        <w:t>CAFM beam. (d) Marginal ray tracing for</w:t>
      </w:r>
      <w:r w:rsidR="00E072B3">
        <w:rPr>
          <w:color w:val="auto"/>
        </w:rPr>
        <w:t xml:space="preserve"> the</w:t>
      </w:r>
      <w:r w:rsidR="007845B1">
        <w:rPr>
          <w:color w:val="auto"/>
        </w:rPr>
        <w:t xml:space="preserve"> 1</w:t>
      </w:r>
      <w:r w:rsidR="007845B1" w:rsidRPr="007845B1">
        <w:rPr>
          <w:color w:val="auto"/>
          <w:vertAlign w:val="superscript"/>
        </w:rPr>
        <w:t>st</w:t>
      </w:r>
      <w:r w:rsidR="007845B1">
        <w:rPr>
          <w:color w:val="auto"/>
        </w:rPr>
        <w:t xml:space="preserve"> order mode of </w:t>
      </w:r>
      <w:r w:rsidR="001E0A43">
        <w:rPr>
          <w:color w:val="auto"/>
        </w:rPr>
        <w:t xml:space="preserve">the </w:t>
      </w:r>
      <w:r w:rsidR="007845B1">
        <w:rPr>
          <w:color w:val="auto"/>
        </w:rPr>
        <w:t>CAFM beam. (e) Marginal ray tracing for</w:t>
      </w:r>
      <w:r w:rsidR="00E072B3">
        <w:rPr>
          <w:color w:val="auto"/>
        </w:rPr>
        <w:t xml:space="preserve"> the</w:t>
      </w:r>
      <w:r w:rsidR="007845B1">
        <w:rPr>
          <w:color w:val="auto"/>
        </w:rPr>
        <w:t xml:space="preserve"> 2</w:t>
      </w:r>
      <w:r w:rsidR="007845B1" w:rsidRPr="007845B1">
        <w:rPr>
          <w:color w:val="auto"/>
          <w:vertAlign w:val="superscript"/>
        </w:rPr>
        <w:t>nd</w:t>
      </w:r>
      <w:r w:rsidR="007845B1">
        <w:rPr>
          <w:color w:val="auto"/>
        </w:rPr>
        <w:t xml:space="preserve"> order mode of </w:t>
      </w:r>
      <w:r w:rsidR="001E0A43">
        <w:rPr>
          <w:color w:val="auto"/>
        </w:rPr>
        <w:t xml:space="preserve">the </w:t>
      </w:r>
      <w:r w:rsidR="007845B1">
        <w:rPr>
          <w:color w:val="auto"/>
        </w:rPr>
        <w:t>CAFM beam. SMF: single-mode fiber. M</w:t>
      </w:r>
      <w:r w:rsidR="007845B1" w:rsidRPr="009908EC">
        <w:rPr>
          <w:color w:val="auto"/>
        </w:rPr>
        <w:t xml:space="preserve">MF: </w:t>
      </w:r>
      <w:r w:rsidR="007845B1">
        <w:rPr>
          <w:color w:val="auto"/>
        </w:rPr>
        <w:t>Multimode fiber.</w:t>
      </w:r>
      <w:r w:rsidR="007845B1" w:rsidRPr="007845B1">
        <w:rPr>
          <w:color w:val="auto"/>
        </w:rPr>
        <w:t xml:space="preserve"> </w:t>
      </w:r>
      <w:r w:rsidR="007845B1">
        <w:rPr>
          <w:color w:val="auto"/>
        </w:rPr>
        <w:t xml:space="preserve">GRIN: graded index lens. CW: circular waveguide. FL: focusing lens. </w:t>
      </w:r>
    </w:p>
    <w:p w14:paraId="046D6A05" w14:textId="77777777" w:rsidR="007845B1" w:rsidRPr="002E037A" w:rsidRDefault="007845B1" w:rsidP="007845B1">
      <w:pPr>
        <w:pStyle w:val="Default"/>
        <w:jc w:val="both"/>
        <w:rPr>
          <w:color w:val="auto"/>
          <w:sz w:val="28"/>
          <w:szCs w:val="28"/>
        </w:rPr>
      </w:pPr>
    </w:p>
    <w:p w14:paraId="742E598B" w14:textId="39BFD14D" w:rsidR="00A333AB" w:rsidRDefault="005D3C2A" w:rsidP="00D51037">
      <w:pPr>
        <w:pStyle w:val="Default"/>
        <w:jc w:val="both"/>
        <w:rPr>
          <w:sz w:val="28"/>
          <w:szCs w:val="28"/>
        </w:rPr>
      </w:pPr>
      <w:r>
        <w:rPr>
          <w:color w:val="auto"/>
          <w:sz w:val="28"/>
          <w:szCs w:val="28"/>
        </w:rPr>
        <w:t>A</w:t>
      </w:r>
      <w:r w:rsidR="008D009B">
        <w:rPr>
          <w:color w:val="auto"/>
          <w:sz w:val="28"/>
          <w:szCs w:val="28"/>
        </w:rPr>
        <w:t xml:space="preserve"> </w:t>
      </w:r>
      <w:r>
        <w:rPr>
          <w:color w:val="auto"/>
          <w:sz w:val="28"/>
          <w:szCs w:val="28"/>
        </w:rPr>
        <w:t xml:space="preserve">conventional </w:t>
      </w:r>
      <w:r w:rsidR="00E072B3">
        <w:rPr>
          <w:color w:val="auto"/>
          <w:sz w:val="28"/>
          <w:szCs w:val="28"/>
        </w:rPr>
        <w:t>fiber-</w:t>
      </w:r>
      <w:r w:rsidR="00DE3332">
        <w:rPr>
          <w:color w:val="auto"/>
          <w:sz w:val="28"/>
          <w:szCs w:val="28"/>
        </w:rPr>
        <w:t xml:space="preserve">based </w:t>
      </w:r>
      <w:r w:rsidR="003F328A">
        <w:rPr>
          <w:color w:val="auto"/>
          <w:sz w:val="28"/>
          <w:szCs w:val="28"/>
        </w:rPr>
        <w:t>point-scanning</w:t>
      </w:r>
      <w:r w:rsidR="008D009B">
        <w:rPr>
          <w:color w:val="auto"/>
          <w:sz w:val="28"/>
          <w:szCs w:val="28"/>
        </w:rPr>
        <w:t xml:space="preserve"> optic</w:t>
      </w:r>
      <w:r w:rsidR="0098090D">
        <w:rPr>
          <w:color w:val="auto"/>
          <w:sz w:val="28"/>
          <w:szCs w:val="28"/>
        </w:rPr>
        <w:t>al</w:t>
      </w:r>
      <w:r w:rsidR="008D009B">
        <w:rPr>
          <w:color w:val="auto"/>
          <w:sz w:val="28"/>
          <w:szCs w:val="28"/>
        </w:rPr>
        <w:t xml:space="preserve"> system for coherent imaging </w:t>
      </w:r>
      <w:r w:rsidR="00BC50CE">
        <w:rPr>
          <w:color w:val="auto"/>
          <w:sz w:val="28"/>
          <w:szCs w:val="28"/>
        </w:rPr>
        <w:t>consists of</w:t>
      </w:r>
      <w:r w:rsidR="008D009B">
        <w:rPr>
          <w:color w:val="auto"/>
          <w:sz w:val="28"/>
          <w:szCs w:val="28"/>
        </w:rPr>
        <w:t xml:space="preserve"> a single mode fiber that transmits light and a lens </w:t>
      </w:r>
      <w:r w:rsidR="00801766">
        <w:rPr>
          <w:color w:val="auto"/>
          <w:sz w:val="28"/>
          <w:szCs w:val="28"/>
        </w:rPr>
        <w:t>that</w:t>
      </w:r>
      <w:r w:rsidR="008D009B">
        <w:rPr>
          <w:color w:val="auto"/>
          <w:sz w:val="28"/>
          <w:szCs w:val="28"/>
        </w:rPr>
        <w:t xml:space="preserve"> focus</w:t>
      </w:r>
      <w:r w:rsidR="00801766">
        <w:rPr>
          <w:color w:val="auto"/>
          <w:sz w:val="28"/>
          <w:szCs w:val="28"/>
        </w:rPr>
        <w:t>es</w:t>
      </w:r>
      <w:r w:rsidR="008D009B">
        <w:rPr>
          <w:color w:val="auto"/>
          <w:sz w:val="28"/>
          <w:szCs w:val="28"/>
        </w:rPr>
        <w:t xml:space="preserve"> the </w:t>
      </w:r>
      <w:r w:rsidR="00682566">
        <w:rPr>
          <w:color w:val="auto"/>
          <w:sz w:val="28"/>
          <w:szCs w:val="28"/>
        </w:rPr>
        <w:t>light</w:t>
      </w:r>
      <w:r w:rsidR="00F34B11">
        <w:rPr>
          <w:color w:val="auto"/>
          <w:sz w:val="28"/>
          <w:szCs w:val="28"/>
        </w:rPr>
        <w:t xml:space="preserve"> </w:t>
      </w:r>
      <w:r w:rsidR="008D009B">
        <w:rPr>
          <w:color w:val="auto"/>
          <w:sz w:val="28"/>
          <w:szCs w:val="28"/>
        </w:rPr>
        <w:t xml:space="preserve">onto sample </w:t>
      </w:r>
      <w:r w:rsidR="00682566" w:rsidRPr="00682566">
        <w:rPr>
          <w:color w:val="auto"/>
          <w:sz w:val="28"/>
          <w:szCs w:val="28"/>
        </w:rPr>
        <w:t>(</w:t>
      </w:r>
      <w:r w:rsidR="00682566" w:rsidRPr="00682566">
        <w:rPr>
          <w:color w:val="FF0000"/>
          <w:sz w:val="28"/>
          <w:szCs w:val="28"/>
        </w:rPr>
        <w:t>Fig. 1a</w:t>
      </w:r>
      <w:r w:rsidR="00682566" w:rsidRPr="00682566">
        <w:rPr>
          <w:color w:val="auto"/>
          <w:sz w:val="28"/>
          <w:szCs w:val="28"/>
        </w:rPr>
        <w:t>)</w:t>
      </w:r>
      <w:r w:rsidR="00F9563C">
        <w:rPr>
          <w:color w:val="auto"/>
          <w:sz w:val="28"/>
          <w:szCs w:val="28"/>
        </w:rPr>
        <w:t xml:space="preserve">. </w:t>
      </w:r>
      <w:r>
        <w:rPr>
          <w:color w:val="auto"/>
          <w:sz w:val="28"/>
          <w:szCs w:val="28"/>
        </w:rPr>
        <w:t>For simplicity’s sake, for the optical c</w:t>
      </w:r>
      <w:r w:rsidR="00600379">
        <w:rPr>
          <w:color w:val="auto"/>
          <w:sz w:val="28"/>
          <w:szCs w:val="28"/>
        </w:rPr>
        <w:t>onfiguration depicted in Fig. 1a</w:t>
      </w:r>
      <w:r>
        <w:rPr>
          <w:color w:val="auto"/>
          <w:sz w:val="28"/>
          <w:szCs w:val="28"/>
        </w:rPr>
        <w:t xml:space="preserve">, we assume that the fiber propagates the fundamental </w:t>
      </w:r>
      <w:r w:rsidR="0037087D">
        <w:rPr>
          <w:color w:val="auto"/>
          <w:sz w:val="28"/>
          <w:szCs w:val="28"/>
        </w:rPr>
        <w:t>transverse Gaussian</w:t>
      </w:r>
      <w:r>
        <w:rPr>
          <w:color w:val="auto"/>
          <w:sz w:val="28"/>
          <w:szCs w:val="28"/>
        </w:rPr>
        <w:t xml:space="preserve"> mode with a resultant Gaussian beam focused on the sample. </w:t>
      </w:r>
      <w:r w:rsidR="00F9563C">
        <w:rPr>
          <w:color w:val="auto"/>
          <w:sz w:val="28"/>
          <w:szCs w:val="28"/>
        </w:rPr>
        <w:t>In the</w:t>
      </w:r>
      <w:r w:rsidR="00FC3DC7">
        <w:rPr>
          <w:color w:val="auto"/>
          <w:sz w:val="28"/>
          <w:szCs w:val="28"/>
        </w:rPr>
        <w:t xml:space="preserve"> self-imaging wavefront division optical system </w:t>
      </w:r>
      <w:r w:rsidR="00F9563C">
        <w:rPr>
          <w:color w:val="auto"/>
          <w:sz w:val="28"/>
          <w:szCs w:val="28"/>
        </w:rPr>
        <w:t xml:space="preserve">shown </w:t>
      </w:r>
      <w:r w:rsidR="003D14C3">
        <w:rPr>
          <w:color w:val="auto"/>
          <w:sz w:val="28"/>
          <w:szCs w:val="28"/>
        </w:rPr>
        <w:t xml:space="preserve">in </w:t>
      </w:r>
      <w:r w:rsidR="003D14C3" w:rsidRPr="00682566">
        <w:rPr>
          <w:color w:val="FF0000"/>
          <w:sz w:val="28"/>
          <w:szCs w:val="28"/>
        </w:rPr>
        <w:t>Fig</w:t>
      </w:r>
      <w:r w:rsidR="00600379" w:rsidRPr="00682566">
        <w:rPr>
          <w:color w:val="FF0000"/>
          <w:sz w:val="28"/>
          <w:szCs w:val="28"/>
        </w:rPr>
        <w:t>.</w:t>
      </w:r>
      <w:r w:rsidR="00600379">
        <w:rPr>
          <w:color w:val="FF0000"/>
          <w:sz w:val="28"/>
          <w:szCs w:val="28"/>
        </w:rPr>
        <w:t> </w:t>
      </w:r>
      <w:r w:rsidR="003D14C3" w:rsidRPr="00682566">
        <w:rPr>
          <w:color w:val="FF0000"/>
          <w:sz w:val="28"/>
          <w:szCs w:val="28"/>
        </w:rPr>
        <w:t>1</w:t>
      </w:r>
      <w:r w:rsidR="00682566" w:rsidRPr="00682566">
        <w:rPr>
          <w:color w:val="FF0000"/>
          <w:sz w:val="28"/>
          <w:szCs w:val="28"/>
        </w:rPr>
        <w:t>b</w:t>
      </w:r>
      <w:r w:rsidR="003D14C3">
        <w:rPr>
          <w:color w:val="auto"/>
          <w:sz w:val="28"/>
          <w:szCs w:val="28"/>
        </w:rPr>
        <w:t xml:space="preserve">, </w:t>
      </w:r>
      <w:r w:rsidR="00F9563C">
        <w:rPr>
          <w:color w:val="auto"/>
          <w:sz w:val="28"/>
          <w:szCs w:val="28"/>
        </w:rPr>
        <w:t>light from the fiber is transmitted through a cylindrical</w:t>
      </w:r>
      <w:r w:rsidR="003D14C3">
        <w:rPr>
          <w:color w:val="auto"/>
          <w:sz w:val="28"/>
          <w:szCs w:val="28"/>
        </w:rPr>
        <w:t xml:space="preserve"> waveguide</w:t>
      </w:r>
      <w:r w:rsidR="00CF6DA0">
        <w:rPr>
          <w:color w:val="auto"/>
          <w:sz w:val="28"/>
          <w:szCs w:val="28"/>
        </w:rPr>
        <w:t xml:space="preserve"> (e.g. multi-mode optical fiber)</w:t>
      </w:r>
      <w:r w:rsidR="003D14C3">
        <w:rPr>
          <w:color w:val="auto"/>
          <w:sz w:val="28"/>
          <w:szCs w:val="28"/>
        </w:rPr>
        <w:t xml:space="preserve"> </w:t>
      </w:r>
      <w:r w:rsidR="00F9563C">
        <w:rPr>
          <w:color w:val="auto"/>
          <w:sz w:val="28"/>
          <w:szCs w:val="28"/>
        </w:rPr>
        <w:t>before it propagates through the lens. The cylindrical waveguide generates</w:t>
      </w:r>
      <w:r w:rsidR="003D14C3">
        <w:rPr>
          <w:color w:val="auto"/>
          <w:sz w:val="28"/>
          <w:szCs w:val="28"/>
        </w:rPr>
        <w:t xml:space="preserve"> multiple propagation modes with orders </w:t>
      </w:r>
      <w:r>
        <w:rPr>
          <w:color w:val="auto"/>
          <w:sz w:val="28"/>
          <w:szCs w:val="28"/>
        </w:rPr>
        <w:t>(</w:t>
      </w:r>
      <w:r w:rsidR="0037087D">
        <w:rPr>
          <w:color w:val="auto"/>
          <w:sz w:val="28"/>
          <w:szCs w:val="28"/>
        </w:rPr>
        <w:t>m</w:t>
      </w:r>
      <w:r>
        <w:rPr>
          <w:color w:val="auto"/>
          <w:sz w:val="28"/>
          <w:szCs w:val="28"/>
        </w:rPr>
        <w:t xml:space="preserve">) </w:t>
      </w:r>
      <w:r w:rsidR="003D14C3">
        <w:rPr>
          <w:color w:val="auto"/>
          <w:sz w:val="28"/>
          <w:szCs w:val="28"/>
        </w:rPr>
        <w:t>corresponding to the number of reflections</w:t>
      </w:r>
      <w:r w:rsidR="007845B1">
        <w:rPr>
          <w:color w:val="auto"/>
          <w:sz w:val="28"/>
          <w:szCs w:val="28"/>
        </w:rPr>
        <w:t xml:space="preserve"> </w:t>
      </w:r>
      <w:r w:rsidR="006F6B43">
        <w:rPr>
          <w:color w:val="auto"/>
          <w:sz w:val="28"/>
          <w:szCs w:val="28"/>
        </w:rPr>
        <w:t xml:space="preserve">at the core-cladding interface </w:t>
      </w:r>
      <w:r w:rsidR="007845B1">
        <w:rPr>
          <w:color w:val="auto"/>
          <w:sz w:val="28"/>
          <w:szCs w:val="28"/>
        </w:rPr>
        <w:t>(</w:t>
      </w:r>
      <w:r w:rsidR="007845B1">
        <w:rPr>
          <w:color w:val="FF0000"/>
          <w:sz w:val="28"/>
          <w:szCs w:val="28"/>
        </w:rPr>
        <w:t>Fig. 1c-e</w:t>
      </w:r>
      <w:r w:rsidR="007845B1">
        <w:rPr>
          <w:color w:val="auto"/>
          <w:sz w:val="28"/>
          <w:szCs w:val="28"/>
        </w:rPr>
        <w:t>)</w:t>
      </w:r>
      <w:r w:rsidR="00F9563C">
        <w:rPr>
          <w:color w:val="auto"/>
          <w:sz w:val="28"/>
          <w:szCs w:val="28"/>
        </w:rPr>
        <w:t>;</w:t>
      </w:r>
      <w:r w:rsidR="00EF7D8A">
        <w:rPr>
          <w:color w:val="auto"/>
          <w:sz w:val="28"/>
          <w:szCs w:val="28"/>
        </w:rPr>
        <w:t xml:space="preserve"> each high order mode</w:t>
      </w:r>
      <w:r w:rsidR="007315B7">
        <w:rPr>
          <w:color w:val="auto"/>
          <w:sz w:val="28"/>
          <w:szCs w:val="28"/>
        </w:rPr>
        <w:t xml:space="preserve"> </w:t>
      </w:r>
      <w:r w:rsidR="00EF7D8A">
        <w:rPr>
          <w:color w:val="auto"/>
          <w:sz w:val="28"/>
          <w:szCs w:val="28"/>
        </w:rPr>
        <w:t xml:space="preserve">can be considered as being emitted by </w:t>
      </w:r>
      <w:r w:rsidR="00F9563C">
        <w:rPr>
          <w:color w:val="auto"/>
          <w:sz w:val="28"/>
          <w:szCs w:val="28"/>
        </w:rPr>
        <w:t xml:space="preserve">a </w:t>
      </w:r>
      <w:r w:rsidR="00EF7D8A">
        <w:rPr>
          <w:color w:val="auto"/>
          <w:sz w:val="28"/>
          <w:szCs w:val="28"/>
        </w:rPr>
        <w:t xml:space="preserve">ring-shaped mirror image </w:t>
      </w:r>
      <w:r w:rsidR="00F9563C">
        <w:rPr>
          <w:color w:val="auto"/>
          <w:sz w:val="28"/>
          <w:szCs w:val="28"/>
        </w:rPr>
        <w:t xml:space="preserve">created by a discrete range of angular k-vectors </w:t>
      </w:r>
      <w:r w:rsidR="00CA0A0A">
        <w:rPr>
          <w:color w:val="auto"/>
          <w:sz w:val="28"/>
          <w:szCs w:val="28"/>
        </w:rPr>
        <w:t>(Eq. 1 in supplemental materials</w:t>
      </w:r>
      <w:r w:rsidR="00FA3173">
        <w:rPr>
          <w:color w:val="auto"/>
          <w:sz w:val="28"/>
          <w:szCs w:val="28"/>
        </w:rPr>
        <w:t xml:space="preserve"> section </w:t>
      </w:r>
      <w:r w:rsidR="00033CA6">
        <w:rPr>
          <w:color w:val="auto"/>
          <w:sz w:val="28"/>
          <w:szCs w:val="28"/>
        </w:rPr>
        <w:t>1</w:t>
      </w:r>
      <w:r w:rsidR="00FA3173">
        <w:rPr>
          <w:color w:val="auto"/>
          <w:sz w:val="28"/>
          <w:szCs w:val="28"/>
        </w:rPr>
        <w:t xml:space="preserve">) </w:t>
      </w:r>
      <w:r w:rsidR="00F9563C">
        <w:rPr>
          <w:color w:val="auto"/>
          <w:sz w:val="28"/>
          <w:szCs w:val="28"/>
        </w:rPr>
        <w:t xml:space="preserve">from the field emitted from the fiber’s core </w:t>
      </w:r>
      <w:r w:rsidR="00EF7D8A" w:rsidRPr="00EF7D8A">
        <w:rPr>
          <w:color w:val="FF0000"/>
          <w:sz w:val="28"/>
          <w:szCs w:val="28"/>
        </w:rPr>
        <w:t>[</w:t>
      </w:r>
      <w:r w:rsidR="005D1CFA">
        <w:rPr>
          <w:color w:val="FF0000"/>
          <w:sz w:val="28"/>
          <w:szCs w:val="28"/>
        </w:rPr>
        <w:t>1</w:t>
      </w:r>
      <w:r w:rsidR="0037087D">
        <w:rPr>
          <w:color w:val="FF0000"/>
          <w:sz w:val="28"/>
          <w:szCs w:val="28"/>
        </w:rPr>
        <w:t>5</w:t>
      </w:r>
      <w:r w:rsidR="00EF7D8A" w:rsidRPr="00EF7D8A">
        <w:rPr>
          <w:color w:val="FF0000"/>
          <w:sz w:val="28"/>
          <w:szCs w:val="28"/>
        </w:rPr>
        <w:t>]</w:t>
      </w:r>
      <w:r w:rsidR="003D14C3">
        <w:rPr>
          <w:color w:val="auto"/>
          <w:sz w:val="28"/>
          <w:szCs w:val="28"/>
        </w:rPr>
        <w:t>.</w:t>
      </w:r>
      <w:r w:rsidR="00380CC0">
        <w:rPr>
          <w:color w:val="auto"/>
          <w:sz w:val="28"/>
          <w:szCs w:val="28"/>
        </w:rPr>
        <w:t xml:space="preserve"> </w:t>
      </w:r>
      <w:r w:rsidR="00F251EA">
        <w:rPr>
          <w:sz w:val="28"/>
          <w:szCs w:val="28"/>
        </w:rPr>
        <w:t xml:space="preserve">According to </w:t>
      </w:r>
      <w:r w:rsidR="006F6378">
        <w:rPr>
          <w:sz w:val="28"/>
          <w:szCs w:val="28"/>
        </w:rPr>
        <w:t>Eq</w:t>
      </w:r>
      <w:r w:rsidR="00762494">
        <w:rPr>
          <w:sz w:val="28"/>
          <w:szCs w:val="28"/>
        </w:rPr>
        <w:t xml:space="preserve">. </w:t>
      </w:r>
      <w:r w:rsidR="00FA3173">
        <w:rPr>
          <w:sz w:val="28"/>
          <w:szCs w:val="28"/>
        </w:rPr>
        <w:t>8</w:t>
      </w:r>
      <w:r w:rsidR="00762494">
        <w:rPr>
          <w:sz w:val="28"/>
          <w:szCs w:val="28"/>
        </w:rPr>
        <w:t xml:space="preserve"> </w:t>
      </w:r>
      <w:r w:rsidR="00F251EA">
        <w:rPr>
          <w:sz w:val="28"/>
          <w:szCs w:val="28"/>
        </w:rPr>
        <w:t xml:space="preserve">in </w:t>
      </w:r>
      <w:r w:rsidR="00FA3173">
        <w:rPr>
          <w:sz w:val="28"/>
          <w:szCs w:val="28"/>
        </w:rPr>
        <w:t>s</w:t>
      </w:r>
      <w:r w:rsidR="00CA0A0A">
        <w:rPr>
          <w:sz w:val="28"/>
          <w:szCs w:val="28"/>
        </w:rPr>
        <w:t>upplemental materials</w:t>
      </w:r>
      <w:r w:rsidR="007315B7">
        <w:rPr>
          <w:sz w:val="28"/>
          <w:szCs w:val="28"/>
        </w:rPr>
        <w:t xml:space="preserve"> </w:t>
      </w:r>
      <w:r w:rsidR="00FA3173">
        <w:rPr>
          <w:sz w:val="28"/>
          <w:szCs w:val="28"/>
        </w:rPr>
        <w:t>s</w:t>
      </w:r>
      <w:r w:rsidR="007315B7">
        <w:rPr>
          <w:sz w:val="28"/>
          <w:szCs w:val="28"/>
        </w:rPr>
        <w:t xml:space="preserve">ection </w:t>
      </w:r>
      <w:r w:rsidR="00033CA6">
        <w:rPr>
          <w:sz w:val="28"/>
          <w:szCs w:val="28"/>
        </w:rPr>
        <w:t>1</w:t>
      </w:r>
      <w:r w:rsidR="00F251EA">
        <w:rPr>
          <w:sz w:val="28"/>
          <w:szCs w:val="28"/>
        </w:rPr>
        <w:t xml:space="preserve">, </w:t>
      </w:r>
      <w:r w:rsidR="00C92FD6">
        <w:rPr>
          <w:sz w:val="28"/>
          <w:szCs w:val="28"/>
        </w:rPr>
        <w:t xml:space="preserve">in addition to a </w:t>
      </w:r>
      <w:r w:rsidR="007315B7">
        <w:rPr>
          <w:sz w:val="28"/>
          <w:szCs w:val="28"/>
        </w:rPr>
        <w:t xml:space="preserve">zeroth order </w:t>
      </w:r>
      <w:r w:rsidR="00C92FD6">
        <w:rPr>
          <w:sz w:val="28"/>
          <w:szCs w:val="28"/>
        </w:rPr>
        <w:t>Gaussian beam field</w:t>
      </w:r>
      <w:r w:rsidR="00A307C7">
        <w:rPr>
          <w:sz w:val="28"/>
          <w:szCs w:val="28"/>
        </w:rPr>
        <w:t xml:space="preserve"> (</w:t>
      </w:r>
      <w:r w:rsidR="003568B6">
        <w:rPr>
          <w:sz w:val="28"/>
          <w:szCs w:val="28"/>
        </w:rPr>
        <w:t>m</w:t>
      </w:r>
      <w:r w:rsidR="00A307C7">
        <w:rPr>
          <w:sz w:val="28"/>
          <w:szCs w:val="28"/>
        </w:rPr>
        <w:t>=0)</w:t>
      </w:r>
      <w:r w:rsidR="00C92FD6">
        <w:rPr>
          <w:sz w:val="28"/>
          <w:szCs w:val="28"/>
        </w:rPr>
        <w:t xml:space="preserve">, </w:t>
      </w:r>
      <w:r w:rsidR="006E3B42">
        <w:rPr>
          <w:sz w:val="28"/>
          <w:szCs w:val="28"/>
        </w:rPr>
        <w:t xml:space="preserve">multiple coaxially </w:t>
      </w:r>
      <w:r w:rsidR="00F92AA7">
        <w:rPr>
          <w:sz w:val="28"/>
          <w:szCs w:val="28"/>
        </w:rPr>
        <w:t xml:space="preserve">focused </w:t>
      </w:r>
      <w:r w:rsidR="007315B7">
        <w:rPr>
          <w:sz w:val="28"/>
          <w:szCs w:val="28"/>
        </w:rPr>
        <w:t>pseudo-</w:t>
      </w:r>
      <w:r w:rsidR="00561331">
        <w:rPr>
          <w:sz w:val="28"/>
          <w:szCs w:val="28"/>
        </w:rPr>
        <w:t>Bessel</w:t>
      </w:r>
      <w:r w:rsidR="003568B6">
        <w:rPr>
          <w:sz w:val="28"/>
          <w:szCs w:val="28"/>
        </w:rPr>
        <w:t xml:space="preserve"> </w:t>
      </w:r>
      <w:r w:rsidR="00B37E46">
        <w:rPr>
          <w:color w:val="FF0000"/>
          <w:sz w:val="28"/>
          <w:szCs w:val="28"/>
        </w:rPr>
        <w:t>[1</w:t>
      </w:r>
      <w:r w:rsidR="0037087D">
        <w:rPr>
          <w:color w:val="FF0000"/>
          <w:sz w:val="28"/>
          <w:szCs w:val="28"/>
        </w:rPr>
        <w:t>6</w:t>
      </w:r>
      <w:r w:rsidR="00B37E46">
        <w:rPr>
          <w:color w:val="FF0000"/>
          <w:sz w:val="28"/>
          <w:szCs w:val="28"/>
        </w:rPr>
        <w:t>]</w:t>
      </w:r>
      <w:r w:rsidR="00561331">
        <w:rPr>
          <w:sz w:val="28"/>
          <w:szCs w:val="28"/>
        </w:rPr>
        <w:t xml:space="preserve"> field</w:t>
      </w:r>
      <w:r w:rsidR="006E3B42">
        <w:rPr>
          <w:sz w:val="28"/>
          <w:szCs w:val="28"/>
        </w:rPr>
        <w:t xml:space="preserve">s </w:t>
      </w:r>
      <w:r w:rsidR="007962FB">
        <w:rPr>
          <w:sz w:val="28"/>
          <w:szCs w:val="28"/>
        </w:rPr>
        <w:t>are</w:t>
      </w:r>
      <w:r w:rsidR="003B7EB7">
        <w:rPr>
          <w:sz w:val="28"/>
          <w:szCs w:val="28"/>
        </w:rPr>
        <w:t xml:space="preserve"> </w:t>
      </w:r>
      <w:r w:rsidR="007315B7">
        <w:rPr>
          <w:sz w:val="28"/>
          <w:szCs w:val="28"/>
        </w:rPr>
        <w:t xml:space="preserve">also </w:t>
      </w:r>
      <w:r w:rsidR="00966141">
        <w:rPr>
          <w:sz w:val="28"/>
          <w:szCs w:val="28"/>
        </w:rPr>
        <w:t>generate</w:t>
      </w:r>
      <w:r w:rsidR="006E3B42">
        <w:rPr>
          <w:sz w:val="28"/>
          <w:szCs w:val="28"/>
        </w:rPr>
        <w:t>d</w:t>
      </w:r>
      <w:r w:rsidR="003B7EB7">
        <w:rPr>
          <w:sz w:val="28"/>
          <w:szCs w:val="28"/>
        </w:rPr>
        <w:t xml:space="preserve"> by </w:t>
      </w:r>
      <w:r w:rsidR="00445E58">
        <w:rPr>
          <w:sz w:val="28"/>
          <w:szCs w:val="28"/>
        </w:rPr>
        <w:t xml:space="preserve">the self-imaging </w:t>
      </w:r>
      <w:r w:rsidR="00445E58">
        <w:rPr>
          <w:sz w:val="28"/>
          <w:szCs w:val="28"/>
        </w:rPr>
        <w:lastRenderedPageBreak/>
        <w:t>wavefront division optical system</w:t>
      </w:r>
      <w:r w:rsidR="001A3E7C">
        <w:rPr>
          <w:sz w:val="28"/>
          <w:szCs w:val="28"/>
        </w:rPr>
        <w:t xml:space="preserve">. </w:t>
      </w:r>
      <w:r>
        <w:rPr>
          <w:sz w:val="28"/>
          <w:szCs w:val="28"/>
        </w:rPr>
        <w:t>F</w:t>
      </w:r>
      <w:r w:rsidR="00A307C7">
        <w:rPr>
          <w:color w:val="auto"/>
          <w:sz w:val="28"/>
          <w:szCs w:val="28"/>
        </w:rPr>
        <w:t>rom here on out</w:t>
      </w:r>
      <w:r w:rsidR="00B37E46">
        <w:rPr>
          <w:color w:val="auto"/>
          <w:sz w:val="28"/>
          <w:szCs w:val="28"/>
        </w:rPr>
        <w:t>, we</w:t>
      </w:r>
      <w:r w:rsidR="00A307C7">
        <w:rPr>
          <w:color w:val="auto"/>
          <w:sz w:val="28"/>
          <w:szCs w:val="28"/>
        </w:rPr>
        <w:t xml:space="preserve"> term t</w:t>
      </w:r>
      <w:r w:rsidR="007315B7">
        <w:rPr>
          <w:color w:val="auto"/>
          <w:sz w:val="28"/>
          <w:szCs w:val="28"/>
        </w:rPr>
        <w:t>he summation of pseudo-Bessel fields</w:t>
      </w:r>
      <w:r w:rsidR="00BE3F64">
        <w:rPr>
          <w:color w:val="auto"/>
          <w:sz w:val="28"/>
          <w:szCs w:val="28"/>
        </w:rPr>
        <w:t xml:space="preserve"> </w:t>
      </w:r>
      <w:r w:rsidR="007315B7">
        <w:rPr>
          <w:color w:val="auto"/>
          <w:sz w:val="28"/>
          <w:szCs w:val="28"/>
        </w:rPr>
        <w:t xml:space="preserve">a </w:t>
      </w:r>
      <w:r w:rsidR="00BE3F64">
        <w:rPr>
          <w:color w:val="auto"/>
          <w:sz w:val="28"/>
          <w:szCs w:val="28"/>
        </w:rPr>
        <w:t>pseudo-</w:t>
      </w:r>
      <w:r w:rsidR="00BE3F64" w:rsidRPr="00A531F0">
        <w:rPr>
          <w:sz w:val="28"/>
          <w:szCs w:val="28"/>
        </w:rPr>
        <w:t>Bessel focusing region</w:t>
      </w:r>
      <w:r w:rsidR="00672C0F">
        <w:rPr>
          <w:sz w:val="28"/>
          <w:szCs w:val="28"/>
        </w:rPr>
        <w:t>,</w:t>
      </w:r>
      <w:r w:rsidR="00A307C7">
        <w:rPr>
          <w:sz w:val="28"/>
          <w:szCs w:val="28"/>
        </w:rPr>
        <w:t xml:space="preserve"> and the summation of the Gaussian and pseudo-Bessel focusing regions </w:t>
      </w:r>
      <w:r>
        <w:rPr>
          <w:sz w:val="28"/>
          <w:szCs w:val="28"/>
        </w:rPr>
        <w:t xml:space="preserve">generated by the </w:t>
      </w:r>
      <w:r w:rsidR="00600379">
        <w:rPr>
          <w:sz w:val="28"/>
          <w:szCs w:val="28"/>
        </w:rPr>
        <w:t xml:space="preserve">optical configuration of </w:t>
      </w:r>
      <w:r w:rsidR="00600379" w:rsidRPr="001E0A43">
        <w:rPr>
          <w:color w:val="FF0000"/>
          <w:sz w:val="28"/>
          <w:szCs w:val="28"/>
        </w:rPr>
        <w:t>Fig. 1b</w:t>
      </w:r>
      <w:r w:rsidRPr="001E0A43">
        <w:rPr>
          <w:color w:val="FF0000"/>
          <w:sz w:val="28"/>
          <w:szCs w:val="28"/>
        </w:rPr>
        <w:t xml:space="preserve"> </w:t>
      </w:r>
      <w:r w:rsidR="00A307C7">
        <w:rPr>
          <w:sz w:val="28"/>
          <w:szCs w:val="28"/>
        </w:rPr>
        <w:t>a CAFM beam</w:t>
      </w:r>
      <w:r w:rsidR="00BE3F64" w:rsidRPr="00A531F0">
        <w:rPr>
          <w:sz w:val="28"/>
          <w:szCs w:val="28"/>
        </w:rPr>
        <w:t xml:space="preserve">. </w:t>
      </w:r>
      <w:r w:rsidR="001A3E7C" w:rsidRPr="00A531F0">
        <w:rPr>
          <w:sz w:val="28"/>
          <w:szCs w:val="28"/>
        </w:rPr>
        <w:t xml:space="preserve"> </w:t>
      </w:r>
    </w:p>
    <w:p w14:paraId="634CC2DE" w14:textId="77777777" w:rsidR="006F6B43" w:rsidRPr="00A531F0" w:rsidRDefault="006F6B43" w:rsidP="00D51037">
      <w:pPr>
        <w:pStyle w:val="Default"/>
        <w:jc w:val="both"/>
        <w:rPr>
          <w:sz w:val="28"/>
          <w:szCs w:val="28"/>
        </w:rPr>
      </w:pPr>
    </w:p>
    <w:p w14:paraId="665ACA2B" w14:textId="139226FA" w:rsidR="00A531F0" w:rsidRDefault="000F0457" w:rsidP="00DB1C79">
      <w:pPr>
        <w:pStyle w:val="SPIEbodytext"/>
        <w:spacing w:after="0"/>
        <w:rPr>
          <w:rFonts w:eastAsiaTheme="minorEastAsia"/>
          <w:color w:val="000000"/>
          <w:sz w:val="28"/>
          <w:szCs w:val="28"/>
          <w:lang w:eastAsia="zh-CN"/>
        </w:rPr>
      </w:pPr>
      <w:r>
        <w:rPr>
          <w:rFonts w:eastAsiaTheme="minorEastAsia"/>
          <w:color w:val="000000"/>
          <w:sz w:val="28"/>
          <w:szCs w:val="28"/>
          <w:lang w:eastAsia="zh-CN"/>
        </w:rPr>
        <w:t>To understand the axial and lateral field distributions of</w:t>
      </w:r>
      <w:r w:rsidR="007477D3">
        <w:rPr>
          <w:rFonts w:eastAsiaTheme="minorEastAsia"/>
          <w:color w:val="000000"/>
          <w:sz w:val="28"/>
          <w:szCs w:val="28"/>
          <w:lang w:eastAsia="zh-CN"/>
        </w:rPr>
        <w:t xml:space="preserve"> the</w:t>
      </w:r>
      <w:r>
        <w:rPr>
          <w:rFonts w:eastAsiaTheme="minorEastAsia"/>
          <w:color w:val="000000"/>
          <w:sz w:val="28"/>
          <w:szCs w:val="28"/>
          <w:lang w:eastAsia="zh-CN"/>
        </w:rPr>
        <w:t xml:space="preserve"> Gaussian and CAFM beams in the sample space, conventional (</w:t>
      </w:r>
      <w:r w:rsidRPr="00D66124">
        <w:rPr>
          <w:rFonts w:eastAsiaTheme="minorEastAsia"/>
          <w:color w:val="FF0000"/>
          <w:sz w:val="28"/>
          <w:szCs w:val="28"/>
          <w:lang w:eastAsia="zh-CN"/>
        </w:rPr>
        <w:t>Fig. 1a</w:t>
      </w:r>
      <w:r>
        <w:rPr>
          <w:rFonts w:eastAsiaTheme="minorEastAsia"/>
          <w:color w:val="000000"/>
          <w:sz w:val="28"/>
          <w:szCs w:val="28"/>
          <w:lang w:eastAsia="zh-CN"/>
        </w:rPr>
        <w:t>) and self-imaging wavefront division (</w:t>
      </w:r>
      <w:r w:rsidRPr="00366FD0">
        <w:rPr>
          <w:rFonts w:eastAsiaTheme="minorEastAsia"/>
          <w:color w:val="FF0000"/>
          <w:sz w:val="28"/>
          <w:szCs w:val="28"/>
          <w:lang w:eastAsia="zh-CN"/>
        </w:rPr>
        <w:t>Fig. 1b</w:t>
      </w:r>
      <w:r>
        <w:rPr>
          <w:rFonts w:eastAsiaTheme="minorEastAsia"/>
          <w:color w:val="000000"/>
          <w:sz w:val="28"/>
          <w:szCs w:val="28"/>
          <w:lang w:eastAsia="zh-CN"/>
        </w:rPr>
        <w:t>) fiber optic probes were simulated</w:t>
      </w:r>
      <w:r w:rsidRPr="00A531F0">
        <w:rPr>
          <w:rFonts w:eastAsiaTheme="minorEastAsia"/>
          <w:color w:val="000000"/>
          <w:sz w:val="28"/>
          <w:szCs w:val="28"/>
          <w:lang w:eastAsia="zh-CN"/>
        </w:rPr>
        <w:t xml:space="preserve"> by the beam propagation method (BPM)</w:t>
      </w:r>
      <w:r>
        <w:rPr>
          <w:rFonts w:eastAsiaTheme="minorEastAsia"/>
          <w:color w:val="000000"/>
          <w:sz w:val="28"/>
          <w:szCs w:val="28"/>
          <w:lang w:eastAsia="zh-CN"/>
        </w:rPr>
        <w:t xml:space="preserve"> </w:t>
      </w:r>
      <w:r w:rsidRPr="00A531F0">
        <w:rPr>
          <w:rFonts w:eastAsiaTheme="minorEastAsia"/>
          <w:color w:val="FF0000"/>
          <w:sz w:val="28"/>
          <w:szCs w:val="28"/>
          <w:lang w:eastAsia="zh-CN"/>
        </w:rPr>
        <w:t>[</w:t>
      </w:r>
      <w:r w:rsidR="00061228">
        <w:rPr>
          <w:rFonts w:eastAsiaTheme="minorEastAsia"/>
          <w:color w:val="FF0000"/>
          <w:sz w:val="28"/>
          <w:szCs w:val="28"/>
          <w:lang w:eastAsia="zh-CN"/>
        </w:rPr>
        <w:t>17</w:t>
      </w:r>
      <w:r>
        <w:rPr>
          <w:rFonts w:eastAsiaTheme="minorEastAsia"/>
          <w:color w:val="FF0000"/>
          <w:sz w:val="28"/>
          <w:szCs w:val="28"/>
          <w:lang w:eastAsia="zh-CN"/>
        </w:rPr>
        <w:t>, 1</w:t>
      </w:r>
      <w:r w:rsidR="00061228">
        <w:rPr>
          <w:rFonts w:eastAsiaTheme="minorEastAsia"/>
          <w:color w:val="FF0000"/>
          <w:sz w:val="28"/>
          <w:szCs w:val="28"/>
          <w:lang w:eastAsia="zh-CN"/>
        </w:rPr>
        <w:t>8</w:t>
      </w:r>
      <w:r w:rsidRPr="00A531F0">
        <w:rPr>
          <w:rFonts w:eastAsiaTheme="minorEastAsia"/>
          <w:color w:val="FF0000"/>
          <w:sz w:val="28"/>
          <w:szCs w:val="28"/>
          <w:lang w:eastAsia="zh-CN"/>
        </w:rPr>
        <w:t>]</w:t>
      </w:r>
      <w:r w:rsidRPr="00A531F0">
        <w:rPr>
          <w:rFonts w:eastAsiaTheme="minorEastAsia"/>
          <w:color w:val="000000"/>
          <w:sz w:val="28"/>
          <w:szCs w:val="28"/>
          <w:lang w:eastAsia="zh-CN"/>
        </w:rPr>
        <w:t>.</w:t>
      </w:r>
      <w:r w:rsidRPr="000F0457">
        <w:rPr>
          <w:rFonts w:eastAsiaTheme="minorEastAsia"/>
          <w:color w:val="000000"/>
          <w:sz w:val="28"/>
          <w:szCs w:val="28"/>
          <w:lang w:eastAsia="zh-CN"/>
        </w:rPr>
        <w:t xml:space="preserve"> </w:t>
      </w:r>
      <w:r w:rsidRPr="00A531F0">
        <w:rPr>
          <w:rFonts w:eastAsiaTheme="minorEastAsia"/>
          <w:color w:val="000000"/>
          <w:sz w:val="28"/>
          <w:szCs w:val="28"/>
          <w:lang w:eastAsia="zh-CN"/>
        </w:rPr>
        <w:t xml:space="preserve">Simulations </w:t>
      </w:r>
      <w:r>
        <w:rPr>
          <w:rFonts w:eastAsiaTheme="minorEastAsia"/>
          <w:color w:val="000000"/>
          <w:sz w:val="28"/>
          <w:szCs w:val="28"/>
          <w:lang w:eastAsia="zh-CN"/>
        </w:rPr>
        <w:t>showed</w:t>
      </w:r>
      <w:r w:rsidRPr="00A531F0">
        <w:rPr>
          <w:rFonts w:eastAsiaTheme="minorEastAsia"/>
          <w:color w:val="000000"/>
          <w:sz w:val="28"/>
          <w:szCs w:val="28"/>
          <w:lang w:eastAsia="zh-CN"/>
        </w:rPr>
        <w:t xml:space="preserve"> that the </w:t>
      </w:r>
      <w:r>
        <w:rPr>
          <w:rFonts w:eastAsiaTheme="minorEastAsia"/>
          <w:color w:val="000000"/>
          <w:sz w:val="28"/>
          <w:szCs w:val="28"/>
          <w:lang w:eastAsia="zh-CN"/>
        </w:rPr>
        <w:t>conventional</w:t>
      </w:r>
      <w:r w:rsidRPr="00A531F0">
        <w:rPr>
          <w:rFonts w:eastAsiaTheme="minorEastAsia"/>
          <w:color w:val="000000"/>
          <w:sz w:val="28"/>
          <w:szCs w:val="28"/>
          <w:lang w:eastAsia="zh-CN"/>
        </w:rPr>
        <w:t xml:space="preserve"> fiber optic probe </w:t>
      </w:r>
      <w:r w:rsidR="006F1A40">
        <w:rPr>
          <w:rFonts w:eastAsiaTheme="minorEastAsia"/>
          <w:color w:val="000000"/>
          <w:sz w:val="28"/>
          <w:szCs w:val="28"/>
          <w:lang w:eastAsia="zh-CN"/>
        </w:rPr>
        <w:t>(</w:t>
      </w:r>
      <w:r w:rsidR="006F1A40" w:rsidRPr="00D66124">
        <w:rPr>
          <w:rFonts w:eastAsiaTheme="minorEastAsia"/>
          <w:color w:val="FF0000"/>
          <w:sz w:val="28"/>
          <w:szCs w:val="28"/>
          <w:lang w:eastAsia="zh-CN"/>
        </w:rPr>
        <w:t>Fig. 2a</w:t>
      </w:r>
      <w:r w:rsidR="006F1A40" w:rsidRPr="00A531F0">
        <w:rPr>
          <w:rFonts w:eastAsiaTheme="minorEastAsia"/>
          <w:color w:val="000000"/>
          <w:sz w:val="28"/>
          <w:szCs w:val="28"/>
          <w:lang w:eastAsia="zh-CN"/>
        </w:rPr>
        <w:t>)</w:t>
      </w:r>
      <w:r w:rsidR="006F1A40">
        <w:rPr>
          <w:rFonts w:eastAsiaTheme="minorEastAsia"/>
          <w:color w:val="000000"/>
          <w:sz w:val="28"/>
          <w:szCs w:val="28"/>
          <w:lang w:eastAsia="zh-CN"/>
        </w:rPr>
        <w:t xml:space="preserve"> </w:t>
      </w:r>
      <w:r w:rsidRPr="00A531F0">
        <w:rPr>
          <w:rFonts w:eastAsiaTheme="minorEastAsia"/>
          <w:color w:val="000000"/>
          <w:sz w:val="28"/>
          <w:szCs w:val="28"/>
          <w:lang w:eastAsia="zh-CN"/>
        </w:rPr>
        <w:t>should generate a focused Gaussian</w:t>
      </w:r>
      <w:r>
        <w:rPr>
          <w:rFonts w:eastAsiaTheme="minorEastAsia"/>
          <w:color w:val="000000"/>
          <w:sz w:val="28"/>
          <w:szCs w:val="28"/>
          <w:lang w:eastAsia="zh-CN"/>
        </w:rPr>
        <w:t xml:space="preserve"> beam</w:t>
      </w:r>
      <w:r w:rsidRPr="00A531F0">
        <w:rPr>
          <w:rFonts w:eastAsiaTheme="minorEastAsia"/>
          <w:color w:val="000000"/>
          <w:sz w:val="28"/>
          <w:szCs w:val="28"/>
          <w:lang w:eastAsia="zh-CN"/>
        </w:rPr>
        <w:t xml:space="preserve"> with a</w:t>
      </w:r>
      <w:r>
        <w:rPr>
          <w:rFonts w:eastAsiaTheme="minorEastAsia"/>
          <w:color w:val="000000"/>
          <w:sz w:val="28"/>
          <w:szCs w:val="28"/>
          <w:lang w:eastAsia="zh-CN"/>
        </w:rPr>
        <w:t xml:space="preserve"> </w:t>
      </w:r>
      <w:r w:rsidR="005551AD">
        <w:rPr>
          <w:rFonts w:eastAsiaTheme="minorEastAsia"/>
          <w:color w:val="000000"/>
          <w:sz w:val="28"/>
          <w:szCs w:val="28"/>
          <w:lang w:eastAsia="zh-CN"/>
        </w:rPr>
        <w:t>FWHM</w:t>
      </w:r>
      <w:r w:rsidRPr="00A531F0">
        <w:rPr>
          <w:rFonts w:eastAsiaTheme="minorEastAsia"/>
          <w:color w:val="000000"/>
          <w:sz w:val="28"/>
          <w:szCs w:val="28"/>
          <w:lang w:eastAsia="zh-CN"/>
        </w:rPr>
        <w:t xml:space="preserve"> of about 2</w:t>
      </w:r>
      <w:r w:rsidR="00BA0449">
        <w:rPr>
          <w:rFonts w:eastAsiaTheme="minorEastAsia"/>
          <w:color w:val="000000"/>
          <w:sz w:val="28"/>
          <w:szCs w:val="28"/>
          <w:lang w:eastAsia="zh-CN"/>
        </w:rPr>
        <w:t>.5</w:t>
      </w:r>
      <w:r w:rsidRPr="00A531F0">
        <w:rPr>
          <w:rFonts w:eastAsiaTheme="minorEastAsia"/>
          <w:color w:val="000000"/>
          <w:sz w:val="28"/>
          <w:szCs w:val="28"/>
          <w:lang w:eastAsia="zh-CN"/>
        </w:rPr>
        <w:t xml:space="preserve"> μm in tissue spanning a depth range </w:t>
      </w:r>
      <w:r w:rsidR="00C01A37">
        <w:rPr>
          <w:rFonts w:eastAsiaTheme="minorEastAsia"/>
          <w:color w:val="000000"/>
          <w:sz w:val="28"/>
          <w:szCs w:val="28"/>
          <w:lang w:eastAsia="zh-CN"/>
        </w:rPr>
        <w:t>(</w:t>
      </w:r>
      <w:r w:rsidR="00915085">
        <w:rPr>
          <w:rFonts w:eastAsiaTheme="minorEastAsia"/>
          <w:color w:val="000000"/>
          <w:sz w:val="28"/>
          <w:szCs w:val="28"/>
          <w:lang w:eastAsia="zh-CN"/>
        </w:rPr>
        <w:t>3</w:t>
      </w:r>
      <w:r w:rsidR="00C01A37">
        <w:rPr>
          <w:rFonts w:eastAsiaTheme="minorEastAsia"/>
          <w:color w:val="000000"/>
          <w:sz w:val="28"/>
          <w:szCs w:val="28"/>
          <w:lang w:eastAsia="zh-CN"/>
        </w:rPr>
        <w:t xml:space="preserve"> dB on-axis intensity roll-off) </w:t>
      </w:r>
      <w:r>
        <w:rPr>
          <w:rFonts w:eastAsiaTheme="minorEastAsia"/>
          <w:color w:val="000000"/>
          <w:sz w:val="28"/>
          <w:szCs w:val="28"/>
          <w:lang w:eastAsia="zh-CN"/>
        </w:rPr>
        <w:t>of</w:t>
      </w:r>
      <w:r w:rsidRPr="00A531F0">
        <w:rPr>
          <w:rFonts w:eastAsiaTheme="minorEastAsia"/>
          <w:color w:val="000000"/>
          <w:sz w:val="28"/>
          <w:szCs w:val="28"/>
          <w:lang w:eastAsia="zh-CN"/>
        </w:rPr>
        <w:t xml:space="preserve"> </w:t>
      </w:r>
      <w:r w:rsidR="00915085">
        <w:rPr>
          <w:rFonts w:eastAsiaTheme="minorEastAsia"/>
          <w:color w:val="000000"/>
          <w:sz w:val="28"/>
          <w:szCs w:val="28"/>
          <w:lang w:eastAsia="zh-CN"/>
        </w:rPr>
        <w:t>5</w:t>
      </w:r>
      <w:r w:rsidR="00BA0449">
        <w:rPr>
          <w:rFonts w:eastAsiaTheme="minorEastAsia"/>
          <w:color w:val="000000"/>
          <w:sz w:val="28"/>
          <w:szCs w:val="28"/>
          <w:lang w:eastAsia="zh-CN"/>
        </w:rPr>
        <w:t>0</w:t>
      </w:r>
      <w:r w:rsidRPr="00A531F0">
        <w:rPr>
          <w:rFonts w:eastAsiaTheme="minorEastAsia"/>
          <w:color w:val="000000"/>
          <w:sz w:val="28"/>
          <w:szCs w:val="28"/>
          <w:lang w:eastAsia="zh-CN"/>
        </w:rPr>
        <w:t xml:space="preserve"> μm. In comparison, the </w:t>
      </w:r>
      <w:r w:rsidR="006F1A40">
        <w:rPr>
          <w:rFonts w:eastAsiaTheme="minorEastAsia"/>
          <w:color w:val="000000"/>
          <w:sz w:val="28"/>
          <w:szCs w:val="28"/>
          <w:lang w:eastAsia="zh-CN"/>
        </w:rPr>
        <w:t>self-imaging wavefront division fiber</w:t>
      </w:r>
      <w:r w:rsidRPr="00A531F0">
        <w:rPr>
          <w:rFonts w:eastAsiaTheme="minorEastAsia"/>
          <w:color w:val="000000"/>
          <w:sz w:val="28"/>
          <w:szCs w:val="28"/>
          <w:lang w:eastAsia="zh-CN"/>
        </w:rPr>
        <w:t xml:space="preserve"> optic probe </w:t>
      </w:r>
      <w:r w:rsidR="006F1A40">
        <w:rPr>
          <w:rFonts w:eastAsiaTheme="minorEastAsia"/>
          <w:color w:val="000000"/>
          <w:sz w:val="28"/>
          <w:szCs w:val="28"/>
          <w:lang w:eastAsia="zh-CN"/>
        </w:rPr>
        <w:t>(</w:t>
      </w:r>
      <w:r w:rsidR="006F1A40" w:rsidRPr="00366FD0">
        <w:rPr>
          <w:rFonts w:eastAsiaTheme="minorEastAsia"/>
          <w:color w:val="FF0000"/>
          <w:sz w:val="28"/>
          <w:szCs w:val="28"/>
          <w:lang w:eastAsia="zh-CN"/>
        </w:rPr>
        <w:t>Fig. 2b</w:t>
      </w:r>
      <w:r w:rsidR="006F1A40">
        <w:rPr>
          <w:rFonts w:eastAsiaTheme="minorEastAsia"/>
          <w:color w:val="000000"/>
          <w:sz w:val="28"/>
          <w:szCs w:val="28"/>
          <w:lang w:eastAsia="zh-CN"/>
        </w:rPr>
        <w:t xml:space="preserve">) </w:t>
      </w:r>
      <w:r w:rsidRPr="00A531F0">
        <w:rPr>
          <w:rFonts w:eastAsiaTheme="minorEastAsia"/>
          <w:color w:val="000000"/>
          <w:sz w:val="28"/>
          <w:szCs w:val="28"/>
          <w:lang w:eastAsia="zh-CN"/>
        </w:rPr>
        <w:t>generates 4 propagation modes: the 0th order mode provides a Gaussian focusing region similar</w:t>
      </w:r>
      <w:r w:rsidR="006F1A40">
        <w:rPr>
          <w:rFonts w:eastAsiaTheme="minorEastAsia"/>
          <w:color w:val="000000"/>
          <w:sz w:val="28"/>
          <w:szCs w:val="28"/>
          <w:lang w:eastAsia="zh-CN"/>
        </w:rPr>
        <w:t xml:space="preserve"> to</w:t>
      </w:r>
      <w:r w:rsidRPr="00A531F0">
        <w:rPr>
          <w:rFonts w:eastAsiaTheme="minorEastAsia"/>
          <w:color w:val="000000"/>
          <w:sz w:val="28"/>
          <w:szCs w:val="28"/>
          <w:lang w:eastAsia="zh-CN"/>
        </w:rPr>
        <w:t xml:space="preserve"> </w:t>
      </w:r>
      <w:r>
        <w:rPr>
          <w:rFonts w:eastAsiaTheme="minorEastAsia"/>
          <w:color w:val="000000"/>
          <w:sz w:val="28"/>
          <w:szCs w:val="28"/>
          <w:lang w:eastAsia="zh-CN"/>
        </w:rPr>
        <w:t>that of the conventional</w:t>
      </w:r>
      <w:r w:rsidRPr="00A531F0">
        <w:rPr>
          <w:rFonts w:eastAsiaTheme="minorEastAsia"/>
          <w:color w:val="000000"/>
          <w:sz w:val="28"/>
          <w:szCs w:val="28"/>
          <w:lang w:eastAsia="zh-CN"/>
        </w:rPr>
        <w:t xml:space="preserve"> fiber optic probe, and higher order modes </w:t>
      </w:r>
      <w:r>
        <w:rPr>
          <w:rFonts w:eastAsiaTheme="minorEastAsia"/>
          <w:color w:val="000000"/>
          <w:sz w:val="28"/>
          <w:szCs w:val="28"/>
          <w:lang w:eastAsia="zh-CN"/>
        </w:rPr>
        <w:t>generate</w:t>
      </w:r>
      <w:r w:rsidRPr="00A531F0">
        <w:rPr>
          <w:rFonts w:eastAsiaTheme="minorEastAsia"/>
          <w:color w:val="000000"/>
          <w:sz w:val="28"/>
          <w:szCs w:val="28"/>
          <w:lang w:eastAsia="zh-CN"/>
        </w:rPr>
        <w:t xml:space="preserve"> </w:t>
      </w:r>
      <w:r>
        <w:rPr>
          <w:rFonts w:eastAsiaTheme="minorEastAsia"/>
          <w:color w:val="000000"/>
          <w:sz w:val="28"/>
          <w:szCs w:val="28"/>
          <w:lang w:eastAsia="zh-CN"/>
        </w:rPr>
        <w:t xml:space="preserve">a </w:t>
      </w:r>
      <w:r w:rsidRPr="00A531F0">
        <w:rPr>
          <w:rFonts w:eastAsiaTheme="minorEastAsia"/>
          <w:color w:val="000000"/>
          <w:sz w:val="28"/>
          <w:szCs w:val="28"/>
          <w:lang w:eastAsia="zh-CN"/>
        </w:rPr>
        <w:t xml:space="preserve">pseudo-Bessel focusing </w:t>
      </w:r>
      <w:r>
        <w:rPr>
          <w:rFonts w:eastAsiaTheme="minorEastAsia"/>
          <w:color w:val="000000"/>
          <w:sz w:val="28"/>
          <w:szCs w:val="28"/>
          <w:lang w:eastAsia="zh-CN"/>
        </w:rPr>
        <w:t>region</w:t>
      </w:r>
      <w:r w:rsidRPr="00A531F0">
        <w:rPr>
          <w:rFonts w:eastAsiaTheme="minorEastAsia"/>
          <w:color w:val="000000"/>
          <w:sz w:val="28"/>
          <w:szCs w:val="28"/>
          <w:lang w:eastAsia="zh-CN"/>
        </w:rPr>
        <w:t xml:space="preserve"> that </w:t>
      </w:r>
      <w:r>
        <w:rPr>
          <w:rFonts w:eastAsiaTheme="minorEastAsia"/>
          <w:color w:val="000000"/>
          <w:sz w:val="28"/>
          <w:szCs w:val="28"/>
          <w:lang w:eastAsia="zh-CN"/>
        </w:rPr>
        <w:t>is</w:t>
      </w:r>
      <w:r w:rsidRPr="00A531F0">
        <w:rPr>
          <w:rFonts w:eastAsiaTheme="minorEastAsia"/>
          <w:color w:val="000000"/>
          <w:sz w:val="28"/>
          <w:szCs w:val="28"/>
          <w:lang w:eastAsia="zh-CN"/>
        </w:rPr>
        <w:t xml:space="preserve"> comprised of multiple coaxially focused </w:t>
      </w:r>
      <w:r>
        <w:rPr>
          <w:rFonts w:eastAsiaTheme="minorEastAsia"/>
          <w:color w:val="000000"/>
          <w:sz w:val="28"/>
          <w:szCs w:val="28"/>
          <w:lang w:eastAsia="zh-CN"/>
        </w:rPr>
        <w:t>pseudo-</w:t>
      </w:r>
      <w:r w:rsidRPr="00A531F0">
        <w:rPr>
          <w:rFonts w:eastAsiaTheme="minorEastAsia"/>
          <w:color w:val="000000"/>
          <w:sz w:val="28"/>
          <w:szCs w:val="28"/>
          <w:lang w:eastAsia="zh-CN"/>
        </w:rPr>
        <w:t xml:space="preserve">Bessel fields with a finest FWHM of </w:t>
      </w:r>
      <w:r w:rsidR="00CF765C">
        <w:rPr>
          <w:rFonts w:eastAsiaTheme="minorEastAsia"/>
          <w:color w:val="000000"/>
          <w:sz w:val="28"/>
          <w:szCs w:val="28"/>
          <w:lang w:eastAsia="zh-CN"/>
        </w:rPr>
        <w:t xml:space="preserve">about </w:t>
      </w:r>
      <w:r w:rsidR="00C86104">
        <w:rPr>
          <w:rFonts w:eastAsiaTheme="minorEastAsia"/>
          <w:color w:val="000000"/>
          <w:sz w:val="28"/>
          <w:szCs w:val="28"/>
          <w:lang w:eastAsia="zh-CN"/>
        </w:rPr>
        <w:t>1.6</w:t>
      </w:r>
      <w:r w:rsidRPr="00A531F0">
        <w:rPr>
          <w:rFonts w:eastAsiaTheme="minorEastAsia"/>
          <w:color w:val="000000"/>
          <w:sz w:val="28"/>
          <w:szCs w:val="28"/>
          <w:lang w:eastAsia="zh-CN"/>
        </w:rPr>
        <w:t xml:space="preserve"> μm. The sum of all focused modes for the CAFM beam creates a focused beam field that spans </w:t>
      </w:r>
      <w:r w:rsidR="00915085">
        <w:rPr>
          <w:rFonts w:eastAsiaTheme="minorEastAsia"/>
          <w:color w:val="000000"/>
          <w:sz w:val="28"/>
          <w:szCs w:val="28"/>
          <w:lang w:eastAsia="zh-CN"/>
        </w:rPr>
        <w:t>20</w:t>
      </w:r>
      <w:r w:rsidRPr="00A531F0">
        <w:rPr>
          <w:rFonts w:eastAsiaTheme="minorEastAsia"/>
          <w:color w:val="000000"/>
          <w:sz w:val="28"/>
          <w:szCs w:val="28"/>
          <w:lang w:eastAsia="zh-CN"/>
        </w:rPr>
        <w:t>0 μm</w:t>
      </w:r>
      <w:r w:rsidR="00C01A37">
        <w:rPr>
          <w:rFonts w:eastAsiaTheme="minorEastAsia"/>
          <w:color w:val="000000"/>
          <w:sz w:val="28"/>
          <w:szCs w:val="28"/>
          <w:lang w:eastAsia="zh-CN"/>
        </w:rPr>
        <w:t xml:space="preserve"> (</w:t>
      </w:r>
      <w:r w:rsidR="00915085">
        <w:rPr>
          <w:rFonts w:eastAsiaTheme="minorEastAsia"/>
          <w:color w:val="000000"/>
          <w:sz w:val="28"/>
          <w:szCs w:val="28"/>
          <w:lang w:eastAsia="zh-CN"/>
        </w:rPr>
        <w:t>3</w:t>
      </w:r>
      <w:r w:rsidR="00C01A37">
        <w:rPr>
          <w:rFonts w:eastAsiaTheme="minorEastAsia"/>
          <w:color w:val="000000"/>
          <w:sz w:val="28"/>
          <w:szCs w:val="28"/>
          <w:lang w:eastAsia="zh-CN"/>
        </w:rPr>
        <w:t xml:space="preserve"> dB on-axis intensity roll-off)</w:t>
      </w:r>
      <w:r w:rsidRPr="00A531F0">
        <w:rPr>
          <w:rFonts w:eastAsiaTheme="minorEastAsia"/>
          <w:color w:val="000000"/>
          <w:sz w:val="28"/>
          <w:szCs w:val="28"/>
          <w:lang w:eastAsia="zh-CN"/>
        </w:rPr>
        <w:t>. The simulation suggests that the CAFM beam</w:t>
      </w:r>
      <w:r>
        <w:rPr>
          <w:rFonts w:eastAsiaTheme="minorEastAsia"/>
          <w:color w:val="000000"/>
          <w:sz w:val="28"/>
          <w:szCs w:val="28"/>
          <w:lang w:eastAsia="zh-CN"/>
        </w:rPr>
        <w:t xml:space="preserve"> with a better average lateral resolution also</w:t>
      </w:r>
      <w:r w:rsidRPr="00A531F0">
        <w:rPr>
          <w:rFonts w:eastAsiaTheme="minorEastAsia"/>
          <w:color w:val="000000"/>
          <w:sz w:val="28"/>
          <w:szCs w:val="28"/>
          <w:lang w:eastAsia="zh-CN"/>
        </w:rPr>
        <w:t xml:space="preserve"> maintains an in-focus beam profile over a depth range that is </w:t>
      </w:r>
      <w:r w:rsidR="00C74085">
        <w:rPr>
          <w:rFonts w:eastAsiaTheme="minorEastAsia"/>
          <w:color w:val="000000"/>
          <w:sz w:val="28"/>
          <w:szCs w:val="28"/>
          <w:lang w:eastAsia="zh-CN"/>
        </w:rPr>
        <w:t>4-</w:t>
      </w:r>
      <w:r w:rsidRPr="00A531F0">
        <w:rPr>
          <w:rFonts w:eastAsiaTheme="minorEastAsia"/>
          <w:color w:val="000000"/>
          <w:sz w:val="28"/>
          <w:szCs w:val="28"/>
          <w:lang w:eastAsia="zh-CN"/>
        </w:rPr>
        <w:t xml:space="preserve">5 times that of a conventional Gaussian beam.  </w:t>
      </w:r>
      <w:r>
        <w:rPr>
          <w:rFonts w:eastAsiaTheme="minorEastAsia"/>
          <w:color w:val="000000"/>
          <w:sz w:val="28"/>
          <w:szCs w:val="28"/>
          <w:lang w:eastAsia="zh-CN"/>
        </w:rPr>
        <w:t xml:space="preserve">Small diameter optical probes corresponding to the simulations </w:t>
      </w:r>
      <w:r w:rsidR="00A531F0">
        <w:rPr>
          <w:rFonts w:eastAsiaTheme="minorEastAsia"/>
          <w:color w:val="000000"/>
          <w:sz w:val="28"/>
          <w:szCs w:val="28"/>
          <w:lang w:eastAsia="zh-CN"/>
        </w:rPr>
        <w:t xml:space="preserve">were </w:t>
      </w:r>
      <w:r>
        <w:rPr>
          <w:rFonts w:eastAsiaTheme="minorEastAsia"/>
          <w:color w:val="000000"/>
          <w:sz w:val="28"/>
          <w:szCs w:val="28"/>
          <w:lang w:eastAsia="zh-CN"/>
        </w:rPr>
        <w:t xml:space="preserve">then </w:t>
      </w:r>
      <w:r w:rsidR="00A531F0">
        <w:rPr>
          <w:rFonts w:eastAsiaTheme="minorEastAsia"/>
          <w:color w:val="000000"/>
          <w:sz w:val="28"/>
          <w:szCs w:val="28"/>
          <w:lang w:eastAsia="zh-CN"/>
        </w:rPr>
        <w:t>fabricated</w:t>
      </w:r>
      <w:r>
        <w:rPr>
          <w:rFonts w:eastAsiaTheme="minorEastAsia"/>
          <w:color w:val="000000"/>
          <w:sz w:val="28"/>
          <w:szCs w:val="28"/>
          <w:lang w:eastAsia="zh-CN"/>
        </w:rPr>
        <w:t xml:space="preserve"> (</w:t>
      </w:r>
      <w:r w:rsidRPr="00366FD0">
        <w:rPr>
          <w:rFonts w:eastAsiaTheme="minorEastAsia"/>
          <w:color w:val="FF0000"/>
          <w:sz w:val="28"/>
          <w:szCs w:val="28"/>
          <w:lang w:eastAsia="zh-CN"/>
        </w:rPr>
        <w:t>Figs. 2</w:t>
      </w:r>
      <w:r w:rsidR="00C74A69" w:rsidRPr="00366FD0">
        <w:rPr>
          <w:rFonts w:eastAsiaTheme="minorEastAsia"/>
          <w:color w:val="FF0000"/>
          <w:sz w:val="28"/>
          <w:szCs w:val="28"/>
          <w:lang w:eastAsia="zh-CN"/>
        </w:rPr>
        <w:t>c and</w:t>
      </w:r>
      <w:r w:rsidRPr="00366FD0">
        <w:rPr>
          <w:rFonts w:eastAsiaTheme="minorEastAsia"/>
          <w:color w:val="FF0000"/>
          <w:sz w:val="28"/>
          <w:szCs w:val="28"/>
          <w:lang w:eastAsia="zh-CN"/>
        </w:rPr>
        <w:t xml:space="preserve"> </w:t>
      </w:r>
      <w:r w:rsidR="00366FD0">
        <w:rPr>
          <w:rFonts w:eastAsiaTheme="minorEastAsia"/>
          <w:color w:val="FF0000"/>
          <w:sz w:val="28"/>
          <w:szCs w:val="28"/>
          <w:lang w:eastAsia="zh-CN"/>
        </w:rPr>
        <w:t>2</w:t>
      </w:r>
      <w:r w:rsidR="00C74A69" w:rsidRPr="00366FD0">
        <w:rPr>
          <w:rFonts w:eastAsiaTheme="minorEastAsia"/>
          <w:color w:val="FF0000"/>
          <w:sz w:val="28"/>
          <w:szCs w:val="28"/>
          <w:lang w:eastAsia="zh-CN"/>
        </w:rPr>
        <w:t>d</w:t>
      </w:r>
      <w:r>
        <w:rPr>
          <w:rFonts w:eastAsiaTheme="minorEastAsia"/>
          <w:color w:val="000000"/>
          <w:sz w:val="28"/>
          <w:szCs w:val="28"/>
          <w:lang w:eastAsia="zh-CN"/>
        </w:rPr>
        <w:t>)</w:t>
      </w:r>
      <w:r w:rsidR="00A531F0">
        <w:rPr>
          <w:rFonts w:eastAsiaTheme="minorEastAsia"/>
          <w:color w:val="000000"/>
          <w:sz w:val="28"/>
          <w:szCs w:val="28"/>
          <w:lang w:eastAsia="zh-CN"/>
        </w:rPr>
        <w:t xml:space="preserve">. </w:t>
      </w:r>
      <w:r w:rsidR="00A531F0" w:rsidRPr="00A531F0">
        <w:rPr>
          <w:rFonts w:eastAsiaTheme="minorEastAsia"/>
          <w:color w:val="000000"/>
          <w:sz w:val="28"/>
          <w:szCs w:val="28"/>
          <w:lang w:eastAsia="zh-CN"/>
        </w:rPr>
        <w:t xml:space="preserve">The </w:t>
      </w:r>
      <w:r w:rsidR="00600379">
        <w:rPr>
          <w:rFonts w:eastAsiaTheme="minorEastAsia"/>
          <w:color w:val="000000"/>
          <w:sz w:val="28"/>
          <w:szCs w:val="28"/>
          <w:lang w:eastAsia="zh-CN"/>
        </w:rPr>
        <w:t xml:space="preserve">far field </w:t>
      </w:r>
      <w:r w:rsidR="00A531F0" w:rsidRPr="00A531F0">
        <w:rPr>
          <w:rFonts w:eastAsiaTheme="minorEastAsia"/>
          <w:color w:val="000000"/>
          <w:sz w:val="28"/>
          <w:szCs w:val="28"/>
          <w:lang w:eastAsia="zh-CN"/>
        </w:rPr>
        <w:t>output beam profiles in the transverse plane for the</w:t>
      </w:r>
      <w:r w:rsidR="008C4F23">
        <w:rPr>
          <w:rFonts w:eastAsiaTheme="minorEastAsia"/>
          <w:color w:val="000000"/>
          <w:sz w:val="28"/>
          <w:szCs w:val="28"/>
          <w:lang w:eastAsia="zh-CN"/>
        </w:rPr>
        <w:t xml:space="preserve"> two probes are shown in </w:t>
      </w:r>
      <w:r w:rsidR="00600379" w:rsidRPr="005D77D8">
        <w:rPr>
          <w:rFonts w:eastAsiaTheme="minorEastAsia"/>
          <w:color w:val="FF0000"/>
          <w:sz w:val="28"/>
          <w:szCs w:val="28"/>
          <w:lang w:eastAsia="zh-CN"/>
        </w:rPr>
        <w:t>Fig</w:t>
      </w:r>
      <w:r w:rsidR="00C74A69" w:rsidRPr="005D77D8">
        <w:rPr>
          <w:rFonts w:eastAsiaTheme="minorEastAsia"/>
          <w:color w:val="FF0000"/>
          <w:sz w:val="28"/>
          <w:szCs w:val="28"/>
          <w:lang w:eastAsia="zh-CN"/>
        </w:rPr>
        <w:t>.</w:t>
      </w:r>
      <w:r w:rsidR="00600379" w:rsidRPr="005D77D8">
        <w:rPr>
          <w:rFonts w:eastAsiaTheme="minorEastAsia"/>
          <w:color w:val="FF0000"/>
          <w:sz w:val="28"/>
          <w:szCs w:val="28"/>
          <w:lang w:eastAsia="zh-CN"/>
        </w:rPr>
        <w:t xml:space="preserve"> 2</w:t>
      </w:r>
      <w:r w:rsidR="007274CA" w:rsidRPr="005D77D8">
        <w:rPr>
          <w:rFonts w:eastAsiaTheme="minorEastAsia"/>
          <w:color w:val="FF0000"/>
          <w:sz w:val="28"/>
          <w:szCs w:val="28"/>
          <w:lang w:eastAsia="zh-CN"/>
        </w:rPr>
        <w:t xml:space="preserve">e </w:t>
      </w:r>
      <w:r w:rsidR="007274CA">
        <w:rPr>
          <w:rFonts w:eastAsiaTheme="minorEastAsia"/>
          <w:color w:val="000000"/>
          <w:sz w:val="28"/>
          <w:szCs w:val="28"/>
          <w:lang w:eastAsia="zh-CN"/>
        </w:rPr>
        <w:t xml:space="preserve">and </w:t>
      </w:r>
      <w:r w:rsidR="005D77D8" w:rsidRPr="005D77D8">
        <w:rPr>
          <w:rFonts w:eastAsiaTheme="minorEastAsia"/>
          <w:color w:val="FF0000"/>
          <w:sz w:val="28"/>
          <w:szCs w:val="28"/>
          <w:lang w:eastAsia="zh-CN"/>
        </w:rPr>
        <w:t>2</w:t>
      </w:r>
      <w:r w:rsidR="007274CA" w:rsidRPr="005D77D8">
        <w:rPr>
          <w:rFonts w:eastAsiaTheme="minorEastAsia"/>
          <w:color w:val="FF0000"/>
          <w:sz w:val="28"/>
          <w:szCs w:val="28"/>
          <w:lang w:eastAsia="zh-CN"/>
        </w:rPr>
        <w:t>f</w:t>
      </w:r>
      <w:r w:rsidR="00600379">
        <w:rPr>
          <w:rFonts w:eastAsiaTheme="minorEastAsia"/>
          <w:color w:val="000000"/>
          <w:sz w:val="28"/>
          <w:szCs w:val="28"/>
          <w:lang w:eastAsia="zh-CN"/>
        </w:rPr>
        <w:t xml:space="preserve">, demonstrating the Gaussian beam profile for the conventional </w:t>
      </w:r>
      <w:r w:rsidR="007274CA">
        <w:rPr>
          <w:rFonts w:eastAsiaTheme="minorEastAsia"/>
          <w:color w:val="000000"/>
          <w:sz w:val="28"/>
          <w:szCs w:val="28"/>
          <w:lang w:eastAsia="zh-CN"/>
        </w:rPr>
        <w:t xml:space="preserve">fiber optic </w:t>
      </w:r>
      <w:r w:rsidR="00600379">
        <w:rPr>
          <w:rFonts w:eastAsiaTheme="minorEastAsia"/>
          <w:color w:val="000000"/>
          <w:sz w:val="28"/>
          <w:szCs w:val="28"/>
          <w:lang w:eastAsia="zh-CN"/>
        </w:rPr>
        <w:t>probe (</w:t>
      </w:r>
      <w:r w:rsidR="00600379" w:rsidRPr="005D77D8">
        <w:rPr>
          <w:rFonts w:eastAsiaTheme="minorEastAsia"/>
          <w:color w:val="FF0000"/>
          <w:sz w:val="28"/>
          <w:szCs w:val="28"/>
          <w:lang w:eastAsia="zh-CN"/>
        </w:rPr>
        <w:t>Fig. 2</w:t>
      </w:r>
      <w:r w:rsidR="00C74A69" w:rsidRPr="005D77D8">
        <w:rPr>
          <w:rFonts w:eastAsiaTheme="minorEastAsia"/>
          <w:color w:val="FF0000"/>
          <w:sz w:val="28"/>
          <w:szCs w:val="28"/>
          <w:lang w:eastAsia="zh-CN"/>
        </w:rPr>
        <w:t>e</w:t>
      </w:r>
      <w:r w:rsidR="00600379">
        <w:rPr>
          <w:rFonts w:eastAsiaTheme="minorEastAsia"/>
          <w:color w:val="000000"/>
          <w:sz w:val="28"/>
          <w:szCs w:val="28"/>
          <w:lang w:eastAsia="zh-CN"/>
        </w:rPr>
        <w:t xml:space="preserve">) and the ringed pattern for the self-imaging wavefront division </w:t>
      </w:r>
      <w:r w:rsidR="007274CA">
        <w:rPr>
          <w:rFonts w:eastAsiaTheme="minorEastAsia"/>
          <w:color w:val="000000"/>
          <w:sz w:val="28"/>
          <w:szCs w:val="28"/>
          <w:lang w:eastAsia="zh-CN"/>
        </w:rPr>
        <w:t xml:space="preserve">fiber optic </w:t>
      </w:r>
      <w:r w:rsidR="00600379">
        <w:rPr>
          <w:rFonts w:eastAsiaTheme="minorEastAsia"/>
          <w:color w:val="000000"/>
          <w:sz w:val="28"/>
          <w:szCs w:val="28"/>
          <w:lang w:eastAsia="zh-CN"/>
        </w:rPr>
        <w:t>probe (</w:t>
      </w:r>
      <w:r w:rsidR="00600379" w:rsidRPr="005D77D8">
        <w:rPr>
          <w:rFonts w:eastAsiaTheme="minorEastAsia"/>
          <w:color w:val="FF0000"/>
          <w:sz w:val="28"/>
          <w:szCs w:val="28"/>
          <w:lang w:eastAsia="zh-CN"/>
        </w:rPr>
        <w:t>Fig. 2</w:t>
      </w:r>
      <w:r w:rsidR="00C74A69" w:rsidRPr="005D77D8">
        <w:rPr>
          <w:rFonts w:eastAsiaTheme="minorEastAsia"/>
          <w:color w:val="FF0000"/>
          <w:sz w:val="28"/>
          <w:szCs w:val="28"/>
          <w:lang w:eastAsia="zh-CN"/>
        </w:rPr>
        <w:t>f</w:t>
      </w:r>
      <w:r w:rsidR="00600379">
        <w:rPr>
          <w:rFonts w:eastAsiaTheme="minorEastAsia"/>
          <w:color w:val="000000"/>
          <w:sz w:val="28"/>
          <w:szCs w:val="28"/>
          <w:lang w:eastAsia="zh-CN"/>
        </w:rPr>
        <w:t>)</w:t>
      </w:r>
      <w:r w:rsidR="00A531F0" w:rsidRPr="00A531F0">
        <w:rPr>
          <w:rFonts w:eastAsiaTheme="minorEastAsia"/>
          <w:color w:val="000000"/>
          <w:sz w:val="28"/>
          <w:szCs w:val="28"/>
          <w:lang w:eastAsia="zh-CN"/>
        </w:rPr>
        <w:t>. Using a supercontinuum laser,</w:t>
      </w:r>
      <w:r w:rsidR="007927C1">
        <w:rPr>
          <w:rFonts w:eastAsiaTheme="minorEastAsia"/>
          <w:color w:val="000000"/>
          <w:sz w:val="28"/>
          <w:szCs w:val="28"/>
          <w:lang w:eastAsia="zh-CN"/>
        </w:rPr>
        <w:t xml:space="preserve"> </w:t>
      </w:r>
      <w:r w:rsidR="00777118">
        <w:rPr>
          <w:rFonts w:eastAsiaTheme="minorEastAsia"/>
          <w:color w:val="000000"/>
          <w:sz w:val="28"/>
          <w:szCs w:val="28"/>
          <w:lang w:eastAsia="zh-CN"/>
        </w:rPr>
        <w:t>an opt</w:t>
      </w:r>
      <w:r w:rsidR="00061228">
        <w:rPr>
          <w:rFonts w:eastAsiaTheme="minorEastAsia"/>
          <w:color w:val="000000"/>
          <w:sz w:val="28"/>
          <w:szCs w:val="28"/>
          <w:lang w:eastAsia="zh-CN"/>
        </w:rPr>
        <w:t xml:space="preserve">ical coherence tomography (OCT) </w:t>
      </w:r>
      <w:r w:rsidR="00777118">
        <w:rPr>
          <w:rFonts w:eastAsiaTheme="minorEastAsia"/>
          <w:color w:val="000000"/>
          <w:sz w:val="28"/>
          <w:szCs w:val="28"/>
          <w:lang w:eastAsia="zh-CN"/>
        </w:rPr>
        <w:t>system with an axial</w:t>
      </w:r>
      <w:r w:rsidR="007927C1">
        <w:rPr>
          <w:rFonts w:eastAsiaTheme="minorEastAsia"/>
          <w:color w:val="000000"/>
          <w:sz w:val="28"/>
          <w:szCs w:val="28"/>
          <w:lang w:eastAsia="zh-CN"/>
        </w:rPr>
        <w:t xml:space="preserve"> resolution</w:t>
      </w:r>
      <w:r w:rsidR="00777118">
        <w:rPr>
          <w:rFonts w:eastAsiaTheme="minorEastAsia"/>
          <w:color w:val="000000"/>
          <w:sz w:val="28"/>
          <w:szCs w:val="28"/>
          <w:lang w:eastAsia="zh-CN"/>
        </w:rPr>
        <w:t xml:space="preserve"> of 1 μm</w:t>
      </w:r>
      <w:r w:rsidR="007927C1" w:rsidRPr="007927C1">
        <w:rPr>
          <w:rFonts w:eastAsiaTheme="minorEastAsia"/>
          <w:color w:val="FF0000"/>
          <w:sz w:val="28"/>
          <w:szCs w:val="28"/>
          <w:lang w:eastAsia="zh-CN"/>
        </w:rPr>
        <w:t xml:space="preserve"> </w:t>
      </w:r>
      <w:r w:rsidR="007927C1">
        <w:rPr>
          <w:rFonts w:eastAsiaTheme="minorEastAsia"/>
          <w:color w:val="000000"/>
          <w:sz w:val="28"/>
          <w:szCs w:val="28"/>
          <w:lang w:eastAsia="zh-CN"/>
        </w:rPr>
        <w:t>termed</w:t>
      </w:r>
      <w:r w:rsidR="00A531F0" w:rsidRPr="00A531F0">
        <w:rPr>
          <w:rFonts w:eastAsiaTheme="minorEastAsia"/>
          <w:color w:val="000000"/>
          <w:sz w:val="28"/>
          <w:szCs w:val="28"/>
          <w:lang w:eastAsia="zh-CN"/>
        </w:rPr>
        <w:t xml:space="preserve"> </w:t>
      </w:r>
      <w:r w:rsidR="0023227A">
        <w:rPr>
          <w:rFonts w:eastAsiaTheme="minorEastAsia"/>
          <w:color w:val="000000"/>
          <w:sz w:val="28"/>
          <w:szCs w:val="28"/>
          <w:lang w:eastAsia="zh-CN"/>
        </w:rPr>
        <w:t>μOCT</w:t>
      </w:r>
      <w:r w:rsidR="00777118">
        <w:rPr>
          <w:rFonts w:eastAsiaTheme="minorEastAsia"/>
          <w:color w:val="000000"/>
          <w:sz w:val="28"/>
          <w:szCs w:val="28"/>
          <w:lang w:eastAsia="zh-CN"/>
        </w:rPr>
        <w:t xml:space="preserve"> </w:t>
      </w:r>
      <w:r w:rsidR="008B45BF" w:rsidRPr="00061228">
        <w:rPr>
          <w:rFonts w:eastAsiaTheme="minorEastAsia"/>
          <w:color w:val="FF0000"/>
          <w:sz w:val="28"/>
          <w:szCs w:val="28"/>
          <w:lang w:eastAsia="zh-CN"/>
        </w:rPr>
        <w:t>[</w:t>
      </w:r>
      <w:r w:rsidR="00061228" w:rsidRPr="00061228">
        <w:rPr>
          <w:rFonts w:eastAsiaTheme="minorEastAsia"/>
          <w:color w:val="FF0000"/>
          <w:sz w:val="28"/>
          <w:szCs w:val="28"/>
          <w:lang w:eastAsia="zh-CN"/>
        </w:rPr>
        <w:t>19</w:t>
      </w:r>
      <w:r w:rsidR="008B45BF" w:rsidRPr="00061228">
        <w:rPr>
          <w:rFonts w:eastAsiaTheme="minorEastAsia"/>
          <w:color w:val="FF0000"/>
          <w:sz w:val="28"/>
          <w:szCs w:val="28"/>
          <w:lang w:eastAsia="zh-CN"/>
        </w:rPr>
        <w:t>]</w:t>
      </w:r>
      <w:r w:rsidR="008B45BF">
        <w:rPr>
          <w:rFonts w:eastAsiaTheme="minorEastAsia"/>
          <w:color w:val="000000"/>
          <w:sz w:val="28"/>
          <w:szCs w:val="28"/>
          <w:lang w:eastAsia="zh-CN"/>
        </w:rPr>
        <w:t xml:space="preserve"> </w:t>
      </w:r>
      <w:r w:rsidR="00A531F0" w:rsidRPr="00A531F0">
        <w:rPr>
          <w:rFonts w:eastAsiaTheme="minorEastAsia"/>
          <w:color w:val="000000"/>
          <w:sz w:val="28"/>
          <w:szCs w:val="28"/>
          <w:lang w:eastAsia="zh-CN"/>
        </w:rPr>
        <w:t xml:space="preserve">was </w:t>
      </w:r>
      <w:r w:rsidR="00672C0F">
        <w:rPr>
          <w:rFonts w:eastAsiaTheme="minorEastAsia"/>
          <w:color w:val="000000"/>
          <w:sz w:val="28"/>
          <w:szCs w:val="28"/>
          <w:lang w:eastAsia="zh-CN"/>
        </w:rPr>
        <w:t xml:space="preserve">also </w:t>
      </w:r>
      <w:r w:rsidR="00A531F0" w:rsidRPr="00A531F0">
        <w:rPr>
          <w:rFonts w:eastAsiaTheme="minorEastAsia"/>
          <w:color w:val="000000"/>
          <w:sz w:val="28"/>
          <w:szCs w:val="28"/>
          <w:lang w:eastAsia="zh-CN"/>
        </w:rPr>
        <w:t>constructed</w:t>
      </w:r>
      <w:r w:rsidR="008C4F23">
        <w:rPr>
          <w:rFonts w:eastAsiaTheme="minorEastAsia"/>
          <w:color w:val="000000"/>
          <w:sz w:val="28"/>
          <w:szCs w:val="28"/>
          <w:lang w:eastAsia="zh-CN"/>
        </w:rPr>
        <w:t xml:space="preserve"> (</w:t>
      </w:r>
      <w:r w:rsidR="00672C0F" w:rsidRPr="00672C0F">
        <w:rPr>
          <w:rFonts w:eastAsiaTheme="minorEastAsia"/>
          <w:sz w:val="28"/>
          <w:szCs w:val="28"/>
          <w:lang w:eastAsia="zh-CN"/>
        </w:rPr>
        <w:t>S</w:t>
      </w:r>
      <w:r w:rsidR="004D4FCB" w:rsidRPr="00672C0F">
        <w:rPr>
          <w:rFonts w:eastAsiaTheme="minorEastAsia"/>
          <w:sz w:val="28"/>
          <w:szCs w:val="28"/>
          <w:lang w:eastAsia="zh-CN"/>
        </w:rPr>
        <w:t>u</w:t>
      </w:r>
      <w:r w:rsidR="004D4FCB">
        <w:rPr>
          <w:rFonts w:eastAsiaTheme="minorEastAsia"/>
          <w:color w:val="000000"/>
          <w:sz w:val="28"/>
          <w:szCs w:val="28"/>
          <w:lang w:eastAsia="zh-CN"/>
        </w:rPr>
        <w:t>pplemental material</w:t>
      </w:r>
      <w:r w:rsidR="00672C0F">
        <w:rPr>
          <w:rFonts w:eastAsiaTheme="minorEastAsia"/>
          <w:color w:val="000000"/>
          <w:sz w:val="28"/>
          <w:szCs w:val="28"/>
          <w:lang w:eastAsia="zh-CN"/>
        </w:rPr>
        <w:t xml:space="preserve"> section 2</w:t>
      </w:r>
      <w:r w:rsidR="008B45BF">
        <w:rPr>
          <w:rFonts w:eastAsiaTheme="minorEastAsia"/>
          <w:color w:val="000000"/>
          <w:sz w:val="28"/>
          <w:szCs w:val="28"/>
          <w:lang w:eastAsia="zh-CN"/>
        </w:rPr>
        <w:t>).</w:t>
      </w:r>
      <w:r w:rsidR="008B45BF" w:rsidRPr="00A531F0">
        <w:rPr>
          <w:rFonts w:eastAsiaTheme="minorEastAsia"/>
          <w:color w:val="000000"/>
          <w:sz w:val="28"/>
          <w:szCs w:val="28"/>
          <w:lang w:eastAsia="zh-CN"/>
        </w:rPr>
        <w:t xml:space="preserve"> </w:t>
      </w:r>
    </w:p>
    <w:p w14:paraId="440AD240" w14:textId="0044689F" w:rsidR="00A531F0" w:rsidRDefault="002013EC" w:rsidP="00A531F0">
      <w:pPr>
        <w:pStyle w:val="SPIEbodytext"/>
        <w:rPr>
          <w:rFonts w:eastAsiaTheme="minorEastAsia"/>
          <w:color w:val="000000"/>
          <w:sz w:val="28"/>
          <w:szCs w:val="28"/>
          <w:lang w:eastAsia="zh-CN"/>
        </w:rPr>
      </w:pPr>
      <w:r w:rsidRPr="002013EC">
        <w:rPr>
          <w:rFonts w:eastAsiaTheme="minorEastAsia"/>
          <w:noProof/>
          <w:color w:val="000000"/>
          <w:sz w:val="28"/>
          <w:szCs w:val="28"/>
        </w:rPr>
        <w:lastRenderedPageBreak/>
        <w:drawing>
          <wp:inline distT="0" distB="0" distL="0" distR="0" wp14:anchorId="64D1DB3B" wp14:editId="3C76625B">
            <wp:extent cx="6400800" cy="3311488"/>
            <wp:effectExtent l="0" t="0" r="0" b="3810"/>
            <wp:docPr id="1" name="Picture 1" descr="C:\Users\Biwei\Desktop\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wei\Desktop\Picture1.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3311488"/>
                    </a:xfrm>
                    <a:prstGeom prst="rect">
                      <a:avLst/>
                    </a:prstGeom>
                    <a:noFill/>
                    <a:ln>
                      <a:noFill/>
                    </a:ln>
                  </pic:spPr>
                </pic:pic>
              </a:graphicData>
            </a:graphic>
          </wp:inline>
        </w:drawing>
      </w:r>
    </w:p>
    <w:p w14:paraId="34E8649C" w14:textId="46DE21AA" w:rsidR="003E7434" w:rsidRPr="00DB1C79" w:rsidRDefault="008C4F23" w:rsidP="00DB1C79">
      <w:pPr>
        <w:pStyle w:val="SPIEbodytext"/>
        <w:rPr>
          <w:sz w:val="24"/>
          <w:lang w:eastAsia="zh-CN"/>
        </w:rPr>
      </w:pPr>
      <w:r w:rsidRPr="009908EC">
        <w:rPr>
          <w:sz w:val="24"/>
          <w:lang w:eastAsia="zh-CN"/>
        </w:rPr>
        <w:t>Fig. 2</w:t>
      </w:r>
      <w:r w:rsidR="00A531F0" w:rsidRPr="009908EC">
        <w:rPr>
          <w:sz w:val="24"/>
          <w:lang w:eastAsia="zh-CN"/>
        </w:rPr>
        <w:t xml:space="preserve">. (a) </w:t>
      </w:r>
      <w:r w:rsidR="00F477F4" w:rsidRPr="009908EC">
        <w:rPr>
          <w:sz w:val="24"/>
          <w:lang w:eastAsia="zh-CN"/>
        </w:rPr>
        <w:t>Simulated</w:t>
      </w:r>
      <w:r w:rsidR="006F6B43">
        <w:rPr>
          <w:sz w:val="24"/>
          <w:lang w:eastAsia="zh-CN"/>
        </w:rPr>
        <w:t>, depth-dependent</w:t>
      </w:r>
      <w:r w:rsidR="00F477F4" w:rsidRPr="009908EC">
        <w:rPr>
          <w:sz w:val="24"/>
          <w:lang w:eastAsia="zh-CN"/>
        </w:rPr>
        <w:t xml:space="preserve"> fiel</w:t>
      </w:r>
      <w:r w:rsidR="007274CA">
        <w:rPr>
          <w:sz w:val="24"/>
          <w:lang w:eastAsia="zh-CN"/>
        </w:rPr>
        <w:t xml:space="preserve">d intensity distribution of </w:t>
      </w:r>
      <w:r w:rsidR="007477D3">
        <w:rPr>
          <w:sz w:val="24"/>
          <w:lang w:eastAsia="zh-CN"/>
        </w:rPr>
        <w:t xml:space="preserve">the </w:t>
      </w:r>
      <w:r w:rsidR="007274CA">
        <w:rPr>
          <w:sz w:val="24"/>
          <w:lang w:eastAsia="zh-CN"/>
        </w:rPr>
        <w:t xml:space="preserve">Gaussian beam </w:t>
      </w:r>
      <w:r w:rsidR="00F477F4">
        <w:rPr>
          <w:sz w:val="24"/>
          <w:lang w:eastAsia="zh-CN"/>
        </w:rPr>
        <w:t>in</w:t>
      </w:r>
      <w:r w:rsidR="00E072B3">
        <w:rPr>
          <w:sz w:val="24"/>
          <w:lang w:eastAsia="zh-CN"/>
        </w:rPr>
        <w:t xml:space="preserve"> a</w:t>
      </w:r>
      <w:r w:rsidR="00F477F4">
        <w:rPr>
          <w:sz w:val="24"/>
          <w:lang w:eastAsia="zh-CN"/>
        </w:rPr>
        <w:t xml:space="preserve"> tissue medium</w:t>
      </w:r>
      <w:r w:rsidR="00F477F4" w:rsidRPr="009908EC">
        <w:rPr>
          <w:sz w:val="24"/>
          <w:lang w:eastAsia="zh-CN"/>
        </w:rPr>
        <w:t>.</w:t>
      </w:r>
      <w:r w:rsidR="00EF49A8">
        <w:rPr>
          <w:sz w:val="24"/>
          <w:lang w:eastAsia="zh-CN"/>
        </w:rPr>
        <w:t xml:space="preserve"> </w:t>
      </w:r>
      <w:bookmarkStart w:id="0" w:name="OLE_LINK11"/>
      <w:r w:rsidR="00EF49A8">
        <w:rPr>
          <w:sz w:val="24"/>
          <w:lang w:eastAsia="zh-CN"/>
        </w:rPr>
        <w:t xml:space="preserve">The intensity </w:t>
      </w:r>
      <w:r w:rsidR="00E072B3">
        <w:rPr>
          <w:sz w:val="24"/>
          <w:lang w:eastAsia="zh-CN"/>
        </w:rPr>
        <w:t>was</w:t>
      </w:r>
      <w:r w:rsidR="00EF49A8">
        <w:rPr>
          <w:sz w:val="24"/>
          <w:lang w:eastAsia="zh-CN"/>
        </w:rPr>
        <w:t xml:space="preserve"> normalized by the peak intensity, and displayed in log scale with a </w:t>
      </w:r>
      <w:r w:rsidR="00FE004C">
        <w:rPr>
          <w:sz w:val="24"/>
          <w:lang w:eastAsia="zh-CN"/>
        </w:rPr>
        <w:t xml:space="preserve">dynamic </w:t>
      </w:r>
      <w:r w:rsidR="00EF49A8">
        <w:rPr>
          <w:sz w:val="24"/>
          <w:lang w:eastAsia="zh-CN"/>
        </w:rPr>
        <w:t>range of 15 dB.</w:t>
      </w:r>
      <w:bookmarkEnd w:id="0"/>
      <w:r w:rsidR="00F477F4" w:rsidRPr="009908EC">
        <w:rPr>
          <w:sz w:val="24"/>
          <w:lang w:eastAsia="zh-CN"/>
        </w:rPr>
        <w:t xml:space="preserve"> </w:t>
      </w:r>
      <w:r w:rsidR="00A531F0" w:rsidRPr="009908EC">
        <w:rPr>
          <w:sz w:val="24"/>
          <w:lang w:eastAsia="zh-CN"/>
        </w:rPr>
        <w:t xml:space="preserve">(b) </w:t>
      </w:r>
      <w:r w:rsidR="00F477F4" w:rsidRPr="009908EC">
        <w:rPr>
          <w:sz w:val="24"/>
          <w:lang w:eastAsia="zh-CN"/>
        </w:rPr>
        <w:t>Simulated</w:t>
      </w:r>
      <w:r w:rsidR="006F6B43">
        <w:rPr>
          <w:sz w:val="24"/>
          <w:lang w:eastAsia="zh-CN"/>
        </w:rPr>
        <w:t>, depth-dependent</w:t>
      </w:r>
      <w:r w:rsidR="00F477F4" w:rsidRPr="009908EC">
        <w:rPr>
          <w:sz w:val="24"/>
          <w:lang w:eastAsia="zh-CN"/>
        </w:rPr>
        <w:t xml:space="preserve"> field intensity distribution of </w:t>
      </w:r>
      <w:r w:rsidR="007477D3">
        <w:rPr>
          <w:sz w:val="24"/>
          <w:lang w:eastAsia="zh-CN"/>
        </w:rPr>
        <w:t xml:space="preserve">the </w:t>
      </w:r>
      <w:r w:rsidR="007274CA">
        <w:rPr>
          <w:sz w:val="24"/>
          <w:lang w:eastAsia="zh-CN"/>
        </w:rPr>
        <w:t>CAFM beam</w:t>
      </w:r>
      <w:r w:rsidR="00F477F4">
        <w:rPr>
          <w:sz w:val="24"/>
          <w:lang w:eastAsia="zh-CN"/>
        </w:rPr>
        <w:t xml:space="preserve"> in </w:t>
      </w:r>
      <w:r w:rsidR="00E072B3">
        <w:rPr>
          <w:sz w:val="24"/>
          <w:lang w:eastAsia="zh-CN"/>
        </w:rPr>
        <w:t xml:space="preserve">a </w:t>
      </w:r>
      <w:r w:rsidR="00F477F4">
        <w:rPr>
          <w:sz w:val="24"/>
          <w:lang w:eastAsia="zh-CN"/>
        </w:rPr>
        <w:t>tissue medium</w:t>
      </w:r>
      <w:r w:rsidR="00F477F4" w:rsidRPr="009908EC">
        <w:rPr>
          <w:sz w:val="24"/>
          <w:lang w:eastAsia="zh-CN"/>
        </w:rPr>
        <w:t xml:space="preserve">. </w:t>
      </w:r>
      <w:r w:rsidR="00EF49A8">
        <w:rPr>
          <w:sz w:val="24"/>
          <w:lang w:eastAsia="zh-CN"/>
        </w:rPr>
        <w:t xml:space="preserve">The intensity </w:t>
      </w:r>
      <w:r w:rsidR="00E072B3">
        <w:rPr>
          <w:sz w:val="24"/>
          <w:lang w:eastAsia="zh-CN"/>
        </w:rPr>
        <w:t>was</w:t>
      </w:r>
      <w:r w:rsidR="00EF49A8">
        <w:rPr>
          <w:sz w:val="24"/>
          <w:lang w:eastAsia="zh-CN"/>
        </w:rPr>
        <w:t xml:space="preserve"> normalized by the peak intensity, and displayed in log scale with a </w:t>
      </w:r>
      <w:r w:rsidR="00FE004C">
        <w:rPr>
          <w:sz w:val="24"/>
          <w:lang w:eastAsia="zh-CN"/>
        </w:rPr>
        <w:t xml:space="preserve">dynamic </w:t>
      </w:r>
      <w:r w:rsidR="00EF49A8">
        <w:rPr>
          <w:sz w:val="24"/>
          <w:lang w:eastAsia="zh-CN"/>
        </w:rPr>
        <w:t>range of 15 dB.</w:t>
      </w:r>
      <w:r w:rsidR="00EF49A8" w:rsidRPr="009908EC">
        <w:rPr>
          <w:sz w:val="24"/>
          <w:lang w:eastAsia="zh-CN"/>
        </w:rPr>
        <w:t xml:space="preserve"> </w:t>
      </w:r>
      <w:r w:rsidR="00F477F4" w:rsidRPr="009908EC">
        <w:rPr>
          <w:sz w:val="24"/>
          <w:lang w:eastAsia="zh-CN"/>
        </w:rPr>
        <w:t>(</w:t>
      </w:r>
      <w:r w:rsidR="00F477F4">
        <w:rPr>
          <w:sz w:val="24"/>
          <w:lang w:eastAsia="zh-CN"/>
        </w:rPr>
        <w:t>c</w:t>
      </w:r>
      <w:r w:rsidR="00F477F4" w:rsidRPr="009908EC">
        <w:rPr>
          <w:sz w:val="24"/>
          <w:lang w:eastAsia="zh-CN"/>
        </w:rPr>
        <w:t>)</w:t>
      </w:r>
      <w:r w:rsidR="00F477F4" w:rsidRPr="00F477F4">
        <w:rPr>
          <w:sz w:val="24"/>
          <w:lang w:eastAsia="zh-CN"/>
        </w:rPr>
        <w:t xml:space="preserve"> </w:t>
      </w:r>
      <w:r w:rsidR="00F477F4">
        <w:rPr>
          <w:sz w:val="24"/>
          <w:lang w:eastAsia="zh-CN"/>
        </w:rPr>
        <w:t>Conventional fiber optic probe.</w:t>
      </w:r>
      <w:r w:rsidR="00F477F4" w:rsidRPr="009908EC">
        <w:rPr>
          <w:sz w:val="24"/>
          <w:lang w:eastAsia="zh-CN"/>
        </w:rPr>
        <w:t xml:space="preserve"> </w:t>
      </w:r>
      <w:r w:rsidR="00F477F4">
        <w:rPr>
          <w:sz w:val="24"/>
          <w:lang w:eastAsia="zh-CN"/>
        </w:rPr>
        <w:t>(d) Self-imaging wavefront division</w:t>
      </w:r>
      <w:r w:rsidR="00A531F0" w:rsidRPr="009908EC">
        <w:rPr>
          <w:sz w:val="24"/>
          <w:lang w:eastAsia="zh-CN"/>
        </w:rPr>
        <w:t xml:space="preserve"> fiber optic probe</w:t>
      </w:r>
      <w:r w:rsidR="007274CA">
        <w:rPr>
          <w:sz w:val="24"/>
          <w:lang w:eastAsia="zh-CN"/>
        </w:rPr>
        <w:t>.</w:t>
      </w:r>
      <w:r w:rsidR="00F477F4" w:rsidRPr="00F477F4">
        <w:rPr>
          <w:sz w:val="24"/>
          <w:lang w:eastAsia="zh-CN"/>
        </w:rPr>
        <w:t xml:space="preserve"> </w:t>
      </w:r>
      <w:r w:rsidR="00F477F4" w:rsidRPr="009908EC">
        <w:rPr>
          <w:sz w:val="24"/>
          <w:lang w:eastAsia="zh-CN"/>
        </w:rPr>
        <w:t>MMF: multi-mode fiber.</w:t>
      </w:r>
      <w:r w:rsidR="00913154">
        <w:rPr>
          <w:sz w:val="24"/>
          <w:lang w:eastAsia="zh-CN"/>
        </w:rPr>
        <w:t xml:space="preserve"> </w:t>
      </w:r>
      <w:r w:rsidR="00F477F4">
        <w:rPr>
          <w:sz w:val="24"/>
          <w:lang w:eastAsia="zh-CN"/>
        </w:rPr>
        <w:t>(e</w:t>
      </w:r>
      <w:r w:rsidR="00A531F0" w:rsidRPr="009908EC">
        <w:rPr>
          <w:sz w:val="24"/>
          <w:lang w:eastAsia="zh-CN"/>
        </w:rPr>
        <w:t xml:space="preserve">) Transverse beam profile of </w:t>
      </w:r>
      <w:r w:rsidR="007477D3">
        <w:rPr>
          <w:sz w:val="24"/>
          <w:lang w:eastAsia="zh-CN"/>
        </w:rPr>
        <w:t xml:space="preserve">the </w:t>
      </w:r>
      <w:r w:rsidR="00A531F0" w:rsidRPr="009908EC">
        <w:rPr>
          <w:sz w:val="24"/>
          <w:lang w:eastAsia="zh-CN"/>
        </w:rPr>
        <w:t>Gaussian beam</w:t>
      </w:r>
      <w:r w:rsidR="0095735C">
        <w:rPr>
          <w:sz w:val="24"/>
          <w:lang w:eastAsia="zh-CN"/>
        </w:rPr>
        <w:t xml:space="preserve"> with the probe 5 cm from </w:t>
      </w:r>
      <w:r w:rsidR="005C6F3C">
        <w:rPr>
          <w:sz w:val="24"/>
          <w:lang w:eastAsia="zh-CN"/>
        </w:rPr>
        <w:t>the surface</w:t>
      </w:r>
      <w:r w:rsidR="00A531F0" w:rsidRPr="009908EC">
        <w:rPr>
          <w:sz w:val="24"/>
          <w:lang w:eastAsia="zh-CN"/>
        </w:rPr>
        <w:t>. (</w:t>
      </w:r>
      <w:r w:rsidR="00F477F4">
        <w:rPr>
          <w:sz w:val="24"/>
          <w:lang w:eastAsia="zh-CN"/>
        </w:rPr>
        <w:t>f</w:t>
      </w:r>
      <w:r w:rsidR="00A531F0" w:rsidRPr="009908EC">
        <w:rPr>
          <w:sz w:val="24"/>
          <w:lang w:eastAsia="zh-CN"/>
        </w:rPr>
        <w:t xml:space="preserve">) Transverse beam profile of </w:t>
      </w:r>
      <w:r w:rsidR="007477D3">
        <w:rPr>
          <w:sz w:val="24"/>
          <w:lang w:eastAsia="zh-CN"/>
        </w:rPr>
        <w:t xml:space="preserve">the </w:t>
      </w:r>
      <w:r w:rsidR="00A531F0" w:rsidRPr="009908EC">
        <w:rPr>
          <w:sz w:val="24"/>
          <w:lang w:eastAsia="zh-CN"/>
        </w:rPr>
        <w:t>CAFM beam</w:t>
      </w:r>
      <w:r w:rsidR="0095735C">
        <w:rPr>
          <w:sz w:val="24"/>
          <w:lang w:eastAsia="zh-CN"/>
        </w:rPr>
        <w:t xml:space="preserve"> with the probe </w:t>
      </w:r>
      <w:r w:rsidR="00844C32">
        <w:rPr>
          <w:sz w:val="24"/>
          <w:lang w:eastAsia="zh-CN"/>
        </w:rPr>
        <w:t>~</w:t>
      </w:r>
      <w:r w:rsidR="0095735C">
        <w:rPr>
          <w:sz w:val="24"/>
          <w:lang w:eastAsia="zh-CN"/>
        </w:rPr>
        <w:t xml:space="preserve">5 cm from </w:t>
      </w:r>
      <w:r w:rsidR="005C6F3C">
        <w:rPr>
          <w:sz w:val="24"/>
          <w:lang w:eastAsia="zh-CN"/>
        </w:rPr>
        <w:t>the surface</w:t>
      </w:r>
      <w:r w:rsidR="0095735C">
        <w:rPr>
          <w:sz w:val="24"/>
          <w:lang w:eastAsia="zh-CN"/>
        </w:rPr>
        <w:t>, showing multiple rings corresponding to each spatial mode induced by the MMF waveguide</w:t>
      </w:r>
      <w:r w:rsidR="00A531F0" w:rsidRPr="009908EC">
        <w:rPr>
          <w:sz w:val="24"/>
          <w:lang w:eastAsia="zh-CN"/>
        </w:rPr>
        <w:t xml:space="preserve">. </w:t>
      </w:r>
      <w:r w:rsidR="00E072B3">
        <w:rPr>
          <w:sz w:val="24"/>
          <w:lang w:eastAsia="zh-CN"/>
        </w:rPr>
        <w:t>Scale</w:t>
      </w:r>
      <w:r w:rsidR="006D6777">
        <w:rPr>
          <w:sz w:val="24"/>
          <w:lang w:eastAsia="zh-CN"/>
        </w:rPr>
        <w:t xml:space="preserve"> bars in (c) and (d): 500 μm</w:t>
      </w:r>
      <w:r w:rsidR="0095735C">
        <w:rPr>
          <w:sz w:val="24"/>
          <w:lang w:eastAsia="zh-CN"/>
        </w:rPr>
        <w:t>; scale bars in (e) and (f): 1 cm</w:t>
      </w:r>
      <w:r w:rsidR="006D6777">
        <w:rPr>
          <w:sz w:val="24"/>
          <w:lang w:eastAsia="zh-CN"/>
        </w:rPr>
        <w:t>.</w:t>
      </w:r>
    </w:p>
    <w:p w14:paraId="15CD04B0" w14:textId="77777777" w:rsidR="008A1617" w:rsidRDefault="008A1617" w:rsidP="008A1617">
      <w:pPr>
        <w:pStyle w:val="Default"/>
        <w:jc w:val="both"/>
        <w:rPr>
          <w:b/>
          <w:color w:val="FF0000"/>
          <w:sz w:val="36"/>
          <w:szCs w:val="36"/>
        </w:rPr>
      </w:pPr>
      <w:r w:rsidRPr="001D425A">
        <w:rPr>
          <w:b/>
          <w:color w:val="FF0000"/>
          <w:sz w:val="36"/>
          <w:szCs w:val="36"/>
        </w:rPr>
        <w:t>Result</w:t>
      </w:r>
      <w:r>
        <w:rPr>
          <w:b/>
          <w:color w:val="FF0000"/>
          <w:sz w:val="36"/>
          <w:szCs w:val="36"/>
        </w:rPr>
        <w:t>s</w:t>
      </w:r>
      <w:r w:rsidRPr="001D425A">
        <w:rPr>
          <w:b/>
          <w:color w:val="FF0000"/>
          <w:sz w:val="36"/>
          <w:szCs w:val="36"/>
        </w:rPr>
        <w:t>:</w:t>
      </w:r>
    </w:p>
    <w:p w14:paraId="753983F7" w14:textId="77777777" w:rsidR="008A1617" w:rsidRPr="003E7434" w:rsidRDefault="008A1617" w:rsidP="008A1617">
      <w:pPr>
        <w:pStyle w:val="Default"/>
        <w:jc w:val="both"/>
        <w:rPr>
          <w:b/>
          <w:color w:val="FF0000"/>
          <w:sz w:val="36"/>
          <w:szCs w:val="36"/>
        </w:rPr>
      </w:pPr>
    </w:p>
    <w:p w14:paraId="3A888521" w14:textId="77777777" w:rsidR="008A1617" w:rsidRDefault="008A1617" w:rsidP="008A1617">
      <w:pPr>
        <w:pStyle w:val="Default"/>
        <w:jc w:val="both"/>
        <w:rPr>
          <w:b/>
          <w:color w:val="auto"/>
          <w:sz w:val="28"/>
          <w:szCs w:val="28"/>
        </w:rPr>
      </w:pPr>
      <w:r>
        <w:rPr>
          <w:b/>
          <w:color w:val="auto"/>
          <w:sz w:val="28"/>
          <w:szCs w:val="28"/>
        </w:rPr>
        <w:t>Lateral resolution and DOF characterization</w:t>
      </w:r>
    </w:p>
    <w:p w14:paraId="14BC2472" w14:textId="77777777" w:rsidR="008A1617" w:rsidRDefault="008A1617" w:rsidP="008A1617">
      <w:pPr>
        <w:pStyle w:val="Default"/>
        <w:jc w:val="both"/>
        <w:rPr>
          <w:b/>
          <w:color w:val="auto"/>
          <w:sz w:val="28"/>
          <w:szCs w:val="28"/>
        </w:rPr>
      </w:pPr>
    </w:p>
    <w:p w14:paraId="474C56F6" w14:textId="77777777" w:rsidR="006D6777" w:rsidRDefault="003E7434" w:rsidP="006D6777">
      <w:pPr>
        <w:pStyle w:val="SPIEbodytext"/>
        <w:spacing w:after="0"/>
        <w:rPr>
          <w:rFonts w:eastAsiaTheme="minorEastAsia"/>
          <w:color w:val="000000"/>
          <w:sz w:val="28"/>
          <w:szCs w:val="28"/>
          <w:lang w:eastAsia="zh-CN"/>
        </w:rPr>
      </w:pPr>
      <w:r w:rsidRPr="003E7434">
        <w:rPr>
          <w:rFonts w:eastAsiaTheme="minorEastAsia"/>
          <w:color w:val="000000"/>
          <w:sz w:val="28"/>
          <w:szCs w:val="28"/>
          <w:lang w:eastAsia="zh-CN"/>
        </w:rPr>
        <w:t>A commercially available OCT phantom (APL-OP01, Arden Photonics, UK) was used for lateral resolution characterization as a function of depth. The phantom consists of 8 resolution target pattern layers where each layer was separated by 75 μm</w:t>
      </w:r>
      <w:r w:rsidR="008A1D70">
        <w:rPr>
          <w:rFonts w:eastAsiaTheme="minorEastAsia"/>
          <w:color w:val="000000"/>
          <w:sz w:val="28"/>
          <w:szCs w:val="28"/>
          <w:lang w:eastAsia="zh-CN"/>
        </w:rPr>
        <w:t xml:space="preserve"> in depth</w:t>
      </w:r>
      <w:r w:rsidRPr="003E7434">
        <w:rPr>
          <w:rFonts w:eastAsiaTheme="minorEastAsia"/>
          <w:color w:val="000000"/>
          <w:sz w:val="28"/>
          <w:szCs w:val="28"/>
          <w:lang w:eastAsia="zh-CN"/>
        </w:rPr>
        <w:t xml:space="preserve">. The bars in each target pattern layer had a spacing ranged from 1-10 μm laterally, as illustrated in </w:t>
      </w:r>
      <w:r w:rsidRPr="006F4585">
        <w:rPr>
          <w:rFonts w:eastAsiaTheme="minorEastAsia"/>
          <w:color w:val="FF0000"/>
          <w:sz w:val="28"/>
          <w:szCs w:val="28"/>
          <w:lang w:eastAsia="zh-CN"/>
        </w:rPr>
        <w:t>Fig. 3</w:t>
      </w:r>
      <w:r w:rsidR="007477D3">
        <w:rPr>
          <w:rFonts w:eastAsiaTheme="minorEastAsia"/>
          <w:color w:val="FF0000"/>
          <w:sz w:val="28"/>
          <w:szCs w:val="28"/>
          <w:lang w:eastAsia="zh-CN"/>
        </w:rPr>
        <w:t>a</w:t>
      </w:r>
      <w:r w:rsidRPr="003E7434">
        <w:rPr>
          <w:rFonts w:eastAsiaTheme="minorEastAsia"/>
          <w:color w:val="000000"/>
          <w:sz w:val="28"/>
          <w:szCs w:val="28"/>
          <w:lang w:eastAsia="zh-CN"/>
        </w:rPr>
        <w:t xml:space="preserve">. Using this phantom, within one single B-scan, the lateral resolution of the probe at different imaging depths can therefore be determined. A volumetric scan was performed with the scanning direction slightly tilted with respect to the orientation of bars so that the resolution target pattern could be imaged over the entire depth range. </w:t>
      </w:r>
      <w:r w:rsidR="00E7378E">
        <w:rPr>
          <w:rFonts w:eastAsiaTheme="minorEastAsia"/>
          <w:color w:val="000000"/>
          <w:sz w:val="28"/>
          <w:szCs w:val="28"/>
          <w:lang w:eastAsia="zh-CN"/>
        </w:rPr>
        <w:t xml:space="preserve">The phantom was placed at </w:t>
      </w:r>
      <w:r w:rsidR="008A1D70">
        <w:rPr>
          <w:rFonts w:eastAsiaTheme="minorEastAsia"/>
          <w:color w:val="000000"/>
          <w:sz w:val="28"/>
          <w:szCs w:val="28"/>
          <w:lang w:eastAsia="zh-CN"/>
        </w:rPr>
        <w:t xml:space="preserve">an </w:t>
      </w:r>
      <w:r w:rsidR="00E7378E">
        <w:rPr>
          <w:rFonts w:eastAsiaTheme="minorEastAsia"/>
          <w:color w:val="000000"/>
          <w:sz w:val="28"/>
          <w:szCs w:val="28"/>
          <w:lang w:eastAsia="zh-CN"/>
        </w:rPr>
        <w:t xml:space="preserve">equal distance </w:t>
      </w:r>
      <w:r w:rsidR="008A1D70">
        <w:rPr>
          <w:rFonts w:eastAsiaTheme="minorEastAsia"/>
          <w:color w:val="000000"/>
          <w:sz w:val="28"/>
          <w:szCs w:val="28"/>
          <w:lang w:eastAsia="zh-CN"/>
        </w:rPr>
        <w:t xml:space="preserve">from the </w:t>
      </w:r>
      <w:r w:rsidR="00E7378E">
        <w:rPr>
          <w:rFonts w:eastAsiaTheme="minorEastAsia"/>
          <w:color w:val="000000"/>
          <w:sz w:val="28"/>
          <w:szCs w:val="28"/>
          <w:lang w:eastAsia="zh-CN"/>
        </w:rPr>
        <w:t xml:space="preserve">two fiber optic probes. </w:t>
      </w:r>
      <w:r w:rsidRPr="006F4585">
        <w:rPr>
          <w:rFonts w:eastAsiaTheme="minorEastAsia"/>
          <w:color w:val="FF0000"/>
          <w:sz w:val="28"/>
          <w:szCs w:val="28"/>
          <w:lang w:eastAsia="zh-CN"/>
        </w:rPr>
        <w:t xml:space="preserve">Figs. </w:t>
      </w:r>
      <w:r w:rsidR="001825A7" w:rsidRPr="006F4585">
        <w:rPr>
          <w:rFonts w:eastAsiaTheme="minorEastAsia"/>
          <w:color w:val="FF0000"/>
          <w:sz w:val="28"/>
          <w:szCs w:val="28"/>
          <w:lang w:eastAsia="zh-CN"/>
        </w:rPr>
        <w:t>3</w:t>
      </w:r>
      <w:r w:rsidRPr="006F4585">
        <w:rPr>
          <w:rFonts w:eastAsiaTheme="minorEastAsia"/>
          <w:color w:val="FF0000"/>
          <w:sz w:val="28"/>
          <w:szCs w:val="28"/>
          <w:lang w:eastAsia="zh-CN"/>
        </w:rPr>
        <w:t xml:space="preserve">b </w:t>
      </w:r>
      <w:r w:rsidRPr="003E7434">
        <w:rPr>
          <w:rFonts w:eastAsiaTheme="minorEastAsia"/>
          <w:color w:val="000000"/>
          <w:sz w:val="28"/>
          <w:szCs w:val="28"/>
          <w:lang w:eastAsia="zh-CN"/>
        </w:rPr>
        <w:t xml:space="preserve">and </w:t>
      </w:r>
      <w:r w:rsidR="005D77D8" w:rsidRPr="005D77D8">
        <w:rPr>
          <w:rFonts w:eastAsiaTheme="minorEastAsia"/>
          <w:color w:val="FF0000"/>
          <w:sz w:val="28"/>
          <w:szCs w:val="28"/>
          <w:lang w:eastAsia="zh-CN"/>
        </w:rPr>
        <w:t>3</w:t>
      </w:r>
      <w:r w:rsidRPr="006F4585">
        <w:rPr>
          <w:rFonts w:eastAsiaTheme="minorEastAsia"/>
          <w:color w:val="FF0000"/>
          <w:sz w:val="28"/>
          <w:szCs w:val="28"/>
          <w:lang w:eastAsia="zh-CN"/>
        </w:rPr>
        <w:t>c</w:t>
      </w:r>
      <w:r w:rsidR="001E102E">
        <w:rPr>
          <w:rFonts w:eastAsiaTheme="minorEastAsia"/>
          <w:color w:val="000000"/>
          <w:sz w:val="28"/>
          <w:szCs w:val="28"/>
          <w:lang w:eastAsia="zh-CN"/>
        </w:rPr>
        <w:t xml:space="preserve"> are</w:t>
      </w:r>
      <w:r w:rsidRPr="003E7434">
        <w:rPr>
          <w:rFonts w:eastAsiaTheme="minorEastAsia"/>
          <w:color w:val="000000"/>
          <w:sz w:val="28"/>
          <w:szCs w:val="28"/>
          <w:lang w:eastAsia="zh-CN"/>
        </w:rPr>
        <w:t xml:space="preserve"> the </w:t>
      </w:r>
      <w:r w:rsidR="0009032D">
        <w:rPr>
          <w:rFonts w:eastAsiaTheme="minorEastAsia"/>
          <w:color w:val="000000"/>
          <w:sz w:val="28"/>
          <w:szCs w:val="28"/>
          <w:lang w:eastAsia="zh-CN"/>
        </w:rPr>
        <w:t>three-dimensional (</w:t>
      </w:r>
      <w:r w:rsidRPr="003E7434">
        <w:rPr>
          <w:rFonts w:eastAsiaTheme="minorEastAsia"/>
          <w:color w:val="000000"/>
          <w:sz w:val="28"/>
          <w:szCs w:val="28"/>
          <w:lang w:eastAsia="zh-CN"/>
        </w:rPr>
        <w:t>3D</w:t>
      </w:r>
      <w:r w:rsidR="0009032D">
        <w:rPr>
          <w:rFonts w:eastAsiaTheme="minorEastAsia"/>
          <w:color w:val="000000"/>
          <w:sz w:val="28"/>
          <w:szCs w:val="28"/>
          <w:lang w:eastAsia="zh-CN"/>
        </w:rPr>
        <w:t>)</w:t>
      </w:r>
      <w:r w:rsidRPr="003E7434">
        <w:rPr>
          <w:rFonts w:eastAsiaTheme="minorEastAsia"/>
          <w:color w:val="000000"/>
          <w:sz w:val="28"/>
          <w:szCs w:val="28"/>
          <w:lang w:eastAsia="zh-CN"/>
        </w:rPr>
        <w:t xml:space="preserve"> images of the OCT phantom acquired by Gaussian and</w:t>
      </w:r>
      <w:r w:rsidR="003C2875">
        <w:rPr>
          <w:rFonts w:eastAsiaTheme="minorEastAsia"/>
          <w:color w:val="000000"/>
          <w:sz w:val="28"/>
          <w:szCs w:val="28"/>
          <w:lang w:eastAsia="zh-CN"/>
        </w:rPr>
        <w:t xml:space="preserve"> the</w:t>
      </w:r>
      <w:r w:rsidRPr="003E7434">
        <w:rPr>
          <w:rFonts w:eastAsiaTheme="minorEastAsia"/>
          <w:color w:val="000000"/>
          <w:sz w:val="28"/>
          <w:szCs w:val="28"/>
          <w:lang w:eastAsia="zh-CN"/>
        </w:rPr>
        <w:t xml:space="preserve"> CAFM beams respectively. </w:t>
      </w:r>
      <w:r w:rsidRPr="006F4585">
        <w:rPr>
          <w:rFonts w:eastAsiaTheme="minorEastAsia"/>
          <w:color w:val="FF0000"/>
          <w:sz w:val="28"/>
          <w:szCs w:val="28"/>
          <w:lang w:eastAsia="zh-CN"/>
        </w:rPr>
        <w:t xml:space="preserve">Figs. </w:t>
      </w:r>
      <w:r w:rsidR="001825A7" w:rsidRPr="006F4585">
        <w:rPr>
          <w:rFonts w:eastAsiaTheme="minorEastAsia"/>
          <w:color w:val="FF0000"/>
          <w:sz w:val="28"/>
          <w:szCs w:val="28"/>
          <w:lang w:eastAsia="zh-CN"/>
        </w:rPr>
        <w:t>3</w:t>
      </w:r>
      <w:r w:rsidR="001E102E">
        <w:rPr>
          <w:rFonts w:eastAsiaTheme="minorEastAsia"/>
          <w:color w:val="FF0000"/>
          <w:sz w:val="28"/>
          <w:szCs w:val="28"/>
          <w:lang w:eastAsia="zh-CN"/>
        </w:rPr>
        <w:t>d</w:t>
      </w:r>
      <w:r w:rsidRPr="006F4585">
        <w:rPr>
          <w:rFonts w:eastAsiaTheme="minorEastAsia"/>
          <w:color w:val="FF0000"/>
          <w:sz w:val="28"/>
          <w:szCs w:val="28"/>
          <w:lang w:eastAsia="zh-CN"/>
        </w:rPr>
        <w:t xml:space="preserve"> </w:t>
      </w:r>
      <w:r w:rsidRPr="003E7434">
        <w:rPr>
          <w:rFonts w:eastAsiaTheme="minorEastAsia"/>
          <w:color w:val="000000"/>
          <w:sz w:val="28"/>
          <w:szCs w:val="28"/>
          <w:lang w:eastAsia="zh-CN"/>
        </w:rPr>
        <w:t xml:space="preserve">and </w:t>
      </w:r>
      <w:r w:rsidR="005D77D8" w:rsidRPr="005D77D8">
        <w:rPr>
          <w:rFonts w:eastAsiaTheme="minorEastAsia"/>
          <w:color w:val="FF0000"/>
          <w:sz w:val="28"/>
          <w:szCs w:val="28"/>
          <w:lang w:eastAsia="zh-CN"/>
        </w:rPr>
        <w:t>3</w:t>
      </w:r>
      <w:r w:rsidR="001E102E">
        <w:rPr>
          <w:rFonts w:eastAsiaTheme="minorEastAsia"/>
          <w:color w:val="FF0000"/>
          <w:sz w:val="28"/>
          <w:szCs w:val="28"/>
          <w:lang w:eastAsia="zh-CN"/>
        </w:rPr>
        <w:t>e</w:t>
      </w:r>
      <w:r w:rsidRPr="006F4585">
        <w:rPr>
          <w:rFonts w:eastAsiaTheme="minorEastAsia"/>
          <w:color w:val="FF0000"/>
          <w:sz w:val="28"/>
          <w:szCs w:val="28"/>
          <w:lang w:eastAsia="zh-CN"/>
        </w:rPr>
        <w:t xml:space="preserve"> </w:t>
      </w:r>
      <w:r w:rsidRPr="003E7434">
        <w:rPr>
          <w:rFonts w:eastAsiaTheme="minorEastAsia"/>
          <w:color w:val="000000"/>
          <w:sz w:val="28"/>
          <w:szCs w:val="28"/>
          <w:lang w:eastAsia="zh-CN"/>
        </w:rPr>
        <w:t xml:space="preserve">are </w:t>
      </w:r>
      <w:r w:rsidR="001E102E">
        <w:rPr>
          <w:rFonts w:eastAsiaTheme="minorEastAsia"/>
          <w:color w:val="000000"/>
          <w:sz w:val="28"/>
          <w:szCs w:val="28"/>
          <w:lang w:eastAsia="zh-CN"/>
        </w:rPr>
        <w:t xml:space="preserve">the </w:t>
      </w:r>
      <w:r w:rsidRPr="003E7434">
        <w:rPr>
          <w:rFonts w:eastAsiaTheme="minorEastAsia"/>
          <w:color w:val="000000"/>
          <w:sz w:val="28"/>
          <w:szCs w:val="28"/>
          <w:lang w:eastAsia="zh-CN"/>
        </w:rPr>
        <w:t>B-scan images</w:t>
      </w:r>
      <w:r w:rsidR="001E102E">
        <w:rPr>
          <w:rFonts w:eastAsiaTheme="minorEastAsia"/>
          <w:color w:val="000000"/>
          <w:sz w:val="28"/>
          <w:szCs w:val="28"/>
          <w:lang w:eastAsia="zh-CN"/>
        </w:rPr>
        <w:t xml:space="preserve"> of </w:t>
      </w:r>
      <w:r w:rsidR="00BA1A13">
        <w:rPr>
          <w:rFonts w:eastAsiaTheme="minorEastAsia"/>
          <w:color w:val="000000"/>
          <w:sz w:val="28"/>
          <w:szCs w:val="28"/>
          <w:lang w:eastAsia="zh-CN"/>
        </w:rPr>
        <w:t xml:space="preserve">the resolution </w:t>
      </w:r>
      <w:r w:rsidR="00BA1A13">
        <w:rPr>
          <w:rFonts w:eastAsiaTheme="minorEastAsia"/>
          <w:color w:val="000000"/>
          <w:sz w:val="28"/>
          <w:szCs w:val="28"/>
          <w:lang w:eastAsia="zh-CN"/>
        </w:rPr>
        <w:lastRenderedPageBreak/>
        <w:t>pattern</w:t>
      </w:r>
      <w:r w:rsidRPr="003E7434">
        <w:rPr>
          <w:rFonts w:eastAsiaTheme="minorEastAsia"/>
          <w:color w:val="000000"/>
          <w:sz w:val="28"/>
          <w:szCs w:val="28"/>
          <w:lang w:eastAsia="zh-CN"/>
        </w:rPr>
        <w:t xml:space="preserve"> at </w:t>
      </w:r>
      <w:r w:rsidR="001E102E">
        <w:rPr>
          <w:rFonts w:eastAsiaTheme="minorEastAsia"/>
          <w:color w:val="000000"/>
          <w:sz w:val="28"/>
          <w:szCs w:val="28"/>
          <w:lang w:eastAsia="zh-CN"/>
        </w:rPr>
        <w:t xml:space="preserve">the selected </w:t>
      </w:r>
      <w:r w:rsidRPr="003E7434">
        <w:rPr>
          <w:rFonts w:eastAsiaTheme="minorEastAsia"/>
          <w:color w:val="000000"/>
          <w:sz w:val="28"/>
          <w:szCs w:val="28"/>
          <w:lang w:eastAsia="zh-CN"/>
        </w:rPr>
        <w:t>depth</w:t>
      </w:r>
      <w:r w:rsidR="001E102E">
        <w:rPr>
          <w:rFonts w:eastAsiaTheme="minorEastAsia"/>
          <w:color w:val="000000"/>
          <w:sz w:val="28"/>
          <w:szCs w:val="28"/>
          <w:lang w:eastAsia="zh-CN"/>
        </w:rPr>
        <w:t xml:space="preserve"> </w:t>
      </w:r>
      <w:r w:rsidR="00BA1A13">
        <w:rPr>
          <w:rFonts w:eastAsiaTheme="minorEastAsia"/>
          <w:color w:val="000000"/>
          <w:sz w:val="28"/>
          <w:szCs w:val="28"/>
          <w:lang w:eastAsia="zh-CN"/>
        </w:rPr>
        <w:t>denoted</w:t>
      </w:r>
      <w:r w:rsidR="001E102E">
        <w:rPr>
          <w:rFonts w:eastAsiaTheme="minorEastAsia"/>
          <w:color w:val="000000"/>
          <w:sz w:val="28"/>
          <w:szCs w:val="28"/>
          <w:lang w:eastAsia="zh-CN"/>
        </w:rPr>
        <w:t xml:space="preserve"> by red dashed lines in </w:t>
      </w:r>
      <w:r w:rsidR="001E102E" w:rsidRPr="001E102E">
        <w:rPr>
          <w:rFonts w:eastAsiaTheme="minorEastAsia"/>
          <w:color w:val="FF0000"/>
          <w:sz w:val="28"/>
          <w:szCs w:val="28"/>
          <w:lang w:eastAsia="zh-CN"/>
        </w:rPr>
        <w:t>Fig</w:t>
      </w:r>
      <w:r w:rsidR="001E102E">
        <w:rPr>
          <w:rFonts w:eastAsiaTheme="minorEastAsia"/>
          <w:color w:val="FF0000"/>
          <w:sz w:val="28"/>
          <w:szCs w:val="28"/>
          <w:lang w:eastAsia="zh-CN"/>
        </w:rPr>
        <w:t>s</w:t>
      </w:r>
      <w:r w:rsidR="001E102E" w:rsidRPr="001E102E">
        <w:rPr>
          <w:rFonts w:eastAsiaTheme="minorEastAsia"/>
          <w:color w:val="FF0000"/>
          <w:sz w:val="28"/>
          <w:szCs w:val="28"/>
          <w:lang w:eastAsia="zh-CN"/>
        </w:rPr>
        <w:t>. 3b</w:t>
      </w:r>
      <w:r w:rsidR="001E102E">
        <w:rPr>
          <w:rFonts w:eastAsiaTheme="minorEastAsia"/>
          <w:color w:val="000000"/>
          <w:sz w:val="28"/>
          <w:szCs w:val="28"/>
          <w:lang w:eastAsia="zh-CN"/>
        </w:rPr>
        <w:t xml:space="preserve"> and </w:t>
      </w:r>
      <w:r w:rsidR="005D77D8" w:rsidRPr="005D77D8">
        <w:rPr>
          <w:rFonts w:eastAsiaTheme="minorEastAsia"/>
          <w:color w:val="FF0000"/>
          <w:sz w:val="28"/>
          <w:szCs w:val="28"/>
          <w:lang w:eastAsia="zh-CN"/>
        </w:rPr>
        <w:t>3</w:t>
      </w:r>
      <w:r w:rsidR="001E102E" w:rsidRPr="005D77D8">
        <w:rPr>
          <w:rFonts w:eastAsiaTheme="minorEastAsia"/>
          <w:color w:val="FF0000"/>
          <w:sz w:val="28"/>
          <w:szCs w:val="28"/>
          <w:lang w:eastAsia="zh-CN"/>
        </w:rPr>
        <w:t>c</w:t>
      </w:r>
      <w:r w:rsidRPr="003E7434">
        <w:rPr>
          <w:rFonts w:eastAsiaTheme="minorEastAsia"/>
          <w:color w:val="000000"/>
          <w:sz w:val="28"/>
          <w:szCs w:val="28"/>
          <w:lang w:eastAsia="zh-CN"/>
        </w:rPr>
        <w:t xml:space="preserve">. To compensate for the signal degradation over depth caused by sensitivity roll-off and beam penetration loss, a depth normalization was applied to the images (the B-scan image signal intensity </w:t>
      </w:r>
      <w:r w:rsidR="004A661B">
        <w:rPr>
          <w:rFonts w:eastAsiaTheme="minorEastAsia"/>
          <w:color w:val="000000"/>
          <w:sz w:val="28"/>
          <w:szCs w:val="28"/>
          <w:lang w:eastAsia="zh-CN"/>
        </w:rPr>
        <w:t xml:space="preserve">at each depth </w:t>
      </w:r>
      <w:r w:rsidRPr="003E7434">
        <w:rPr>
          <w:rFonts w:eastAsiaTheme="minorEastAsia"/>
          <w:color w:val="000000"/>
          <w:sz w:val="28"/>
          <w:szCs w:val="28"/>
          <w:lang w:eastAsia="zh-CN"/>
        </w:rPr>
        <w:t xml:space="preserve">was normalized </w:t>
      </w:r>
      <w:r w:rsidR="004A661B">
        <w:rPr>
          <w:rFonts w:eastAsiaTheme="minorEastAsia"/>
          <w:color w:val="000000"/>
          <w:sz w:val="28"/>
          <w:szCs w:val="28"/>
          <w:lang w:eastAsia="zh-CN"/>
        </w:rPr>
        <w:t>by the mean of the signal intensity at the corresponding depth</w:t>
      </w:r>
      <w:r w:rsidRPr="003E7434">
        <w:rPr>
          <w:rFonts w:eastAsiaTheme="minorEastAsia"/>
          <w:color w:val="000000"/>
          <w:sz w:val="28"/>
          <w:szCs w:val="28"/>
          <w:lang w:eastAsia="zh-CN"/>
        </w:rPr>
        <w:t xml:space="preserve">). </w:t>
      </w:r>
      <w:r w:rsidR="007477D3" w:rsidRPr="003E7434">
        <w:rPr>
          <w:rFonts w:eastAsiaTheme="minorEastAsia"/>
          <w:color w:val="000000"/>
          <w:sz w:val="28"/>
          <w:szCs w:val="28"/>
          <w:lang w:eastAsia="zh-CN"/>
        </w:rPr>
        <w:t xml:space="preserve">The images were displayed with the same </w:t>
      </w:r>
      <w:r w:rsidR="00366FD0">
        <w:rPr>
          <w:rFonts w:eastAsiaTheme="minorEastAsia"/>
          <w:color w:val="000000"/>
          <w:sz w:val="28"/>
          <w:szCs w:val="28"/>
          <w:lang w:eastAsia="zh-CN"/>
        </w:rPr>
        <w:t xml:space="preserve">brightness and </w:t>
      </w:r>
      <w:r w:rsidR="007477D3">
        <w:rPr>
          <w:rFonts w:eastAsiaTheme="minorEastAsia"/>
          <w:color w:val="000000"/>
          <w:sz w:val="28"/>
          <w:szCs w:val="28"/>
          <w:lang w:eastAsia="zh-CN"/>
        </w:rPr>
        <w:t xml:space="preserve">contrast. </w:t>
      </w:r>
    </w:p>
    <w:p w14:paraId="484E1001" w14:textId="77777777" w:rsidR="006D6777" w:rsidRDefault="006D6777" w:rsidP="006D6777">
      <w:pPr>
        <w:pStyle w:val="SPIEbodytext"/>
        <w:spacing w:after="0"/>
        <w:rPr>
          <w:rFonts w:eastAsiaTheme="minorEastAsia"/>
          <w:color w:val="000000"/>
          <w:sz w:val="28"/>
          <w:szCs w:val="28"/>
          <w:lang w:eastAsia="zh-CN"/>
        </w:rPr>
      </w:pPr>
    </w:p>
    <w:p w14:paraId="52687B54" w14:textId="3AEEACDB" w:rsidR="003E7434" w:rsidRDefault="002C365E" w:rsidP="003E7434">
      <w:pPr>
        <w:pStyle w:val="SPIEbodytext"/>
        <w:rPr>
          <w:rFonts w:eastAsiaTheme="minorEastAsia"/>
          <w:color w:val="000000"/>
          <w:sz w:val="28"/>
          <w:szCs w:val="28"/>
          <w:lang w:eastAsia="zh-CN"/>
        </w:rPr>
      </w:pPr>
      <w:r>
        <w:rPr>
          <w:rFonts w:eastAsiaTheme="minorEastAsia"/>
          <w:color w:val="000000"/>
          <w:sz w:val="28"/>
          <w:szCs w:val="28"/>
          <w:lang w:eastAsia="zh-CN"/>
        </w:rPr>
        <w:t xml:space="preserve">Results from </w:t>
      </w:r>
      <w:r w:rsidRPr="0028437C">
        <w:rPr>
          <w:rFonts w:eastAsiaTheme="minorEastAsia"/>
          <w:color w:val="FF0000"/>
          <w:sz w:val="28"/>
          <w:szCs w:val="28"/>
          <w:lang w:eastAsia="zh-CN"/>
        </w:rPr>
        <w:t>Fig</w:t>
      </w:r>
      <w:r w:rsidR="0028437C" w:rsidRPr="0028437C">
        <w:rPr>
          <w:rFonts w:eastAsiaTheme="minorEastAsia"/>
          <w:color w:val="FF0000"/>
          <w:sz w:val="28"/>
          <w:szCs w:val="28"/>
          <w:lang w:eastAsia="zh-CN"/>
        </w:rPr>
        <w:t>.</w:t>
      </w:r>
      <w:r w:rsidRPr="0028437C">
        <w:rPr>
          <w:rFonts w:eastAsiaTheme="minorEastAsia"/>
          <w:color w:val="FF0000"/>
          <w:sz w:val="28"/>
          <w:szCs w:val="28"/>
          <w:lang w:eastAsia="zh-CN"/>
        </w:rPr>
        <w:t xml:space="preserve"> 3 </w:t>
      </w:r>
      <w:r>
        <w:rPr>
          <w:rFonts w:eastAsiaTheme="minorEastAsia"/>
          <w:color w:val="000000"/>
          <w:sz w:val="28"/>
          <w:szCs w:val="28"/>
          <w:lang w:eastAsia="zh-CN"/>
        </w:rPr>
        <w:t xml:space="preserve">show that the </w:t>
      </w:r>
      <w:r w:rsidR="001825A7">
        <w:rPr>
          <w:rFonts w:eastAsiaTheme="minorEastAsia"/>
          <w:color w:val="000000"/>
          <w:sz w:val="28"/>
          <w:szCs w:val="28"/>
          <w:lang w:eastAsia="zh-CN"/>
        </w:rPr>
        <w:t xml:space="preserve">finest </w:t>
      </w:r>
      <w:r>
        <w:rPr>
          <w:rFonts w:eastAsiaTheme="minorEastAsia"/>
          <w:color w:val="000000"/>
          <w:sz w:val="28"/>
          <w:szCs w:val="28"/>
          <w:lang w:eastAsia="zh-CN"/>
        </w:rPr>
        <w:t xml:space="preserve">phantom </w:t>
      </w:r>
      <w:r w:rsidR="001825A7">
        <w:rPr>
          <w:rFonts w:eastAsiaTheme="minorEastAsia"/>
          <w:color w:val="000000"/>
          <w:sz w:val="28"/>
          <w:szCs w:val="28"/>
          <w:lang w:eastAsia="zh-CN"/>
        </w:rPr>
        <w:t xml:space="preserve">spacing that </w:t>
      </w:r>
      <w:r>
        <w:rPr>
          <w:rFonts w:eastAsiaTheme="minorEastAsia"/>
          <w:color w:val="000000"/>
          <w:sz w:val="28"/>
          <w:szCs w:val="28"/>
          <w:lang w:eastAsia="zh-CN"/>
        </w:rPr>
        <w:t xml:space="preserve">the </w:t>
      </w:r>
      <w:r w:rsidR="001825A7">
        <w:rPr>
          <w:rFonts w:eastAsiaTheme="minorEastAsia"/>
          <w:color w:val="000000"/>
          <w:sz w:val="28"/>
          <w:szCs w:val="28"/>
          <w:lang w:eastAsia="zh-CN"/>
        </w:rPr>
        <w:t>Gaussian beam</w:t>
      </w:r>
      <w:r w:rsidR="00C86104">
        <w:rPr>
          <w:rFonts w:eastAsiaTheme="minorEastAsia"/>
          <w:color w:val="000000"/>
          <w:sz w:val="28"/>
          <w:szCs w:val="28"/>
          <w:lang w:eastAsia="zh-CN"/>
        </w:rPr>
        <w:t xml:space="preserve"> c</w:t>
      </w:r>
      <w:r w:rsidR="00E072B3">
        <w:rPr>
          <w:rFonts w:eastAsiaTheme="minorEastAsia"/>
          <w:color w:val="000000"/>
          <w:sz w:val="28"/>
          <w:szCs w:val="28"/>
          <w:lang w:eastAsia="zh-CN"/>
        </w:rPr>
        <w:t>ould</w:t>
      </w:r>
      <w:r w:rsidR="00C86104">
        <w:rPr>
          <w:rFonts w:eastAsiaTheme="minorEastAsia"/>
          <w:color w:val="000000"/>
          <w:sz w:val="28"/>
          <w:szCs w:val="28"/>
          <w:lang w:eastAsia="zh-CN"/>
        </w:rPr>
        <w:t xml:space="preserve"> resolve </w:t>
      </w:r>
      <w:r w:rsidR="00C7786B">
        <w:rPr>
          <w:rFonts w:eastAsiaTheme="minorEastAsia"/>
          <w:color w:val="000000"/>
          <w:sz w:val="28"/>
          <w:szCs w:val="28"/>
          <w:lang w:eastAsia="zh-CN"/>
        </w:rPr>
        <w:t xml:space="preserve">unambiguously </w:t>
      </w:r>
      <w:r w:rsidR="00E072B3">
        <w:rPr>
          <w:rFonts w:eastAsiaTheme="minorEastAsia"/>
          <w:color w:val="000000"/>
          <w:sz w:val="28"/>
          <w:szCs w:val="28"/>
          <w:lang w:eastAsia="zh-CN"/>
        </w:rPr>
        <w:t>wa</w:t>
      </w:r>
      <w:r w:rsidR="00C86104">
        <w:rPr>
          <w:rFonts w:eastAsiaTheme="minorEastAsia"/>
          <w:color w:val="000000"/>
          <w:sz w:val="28"/>
          <w:szCs w:val="28"/>
          <w:lang w:eastAsia="zh-CN"/>
        </w:rPr>
        <w:t>s 4 μm while</w:t>
      </w:r>
      <w:r w:rsidR="001825A7">
        <w:rPr>
          <w:rFonts w:eastAsiaTheme="minorEastAsia"/>
          <w:color w:val="000000"/>
          <w:sz w:val="28"/>
          <w:szCs w:val="28"/>
          <w:lang w:eastAsia="zh-CN"/>
        </w:rPr>
        <w:t xml:space="preserve"> </w:t>
      </w:r>
      <w:r w:rsidR="007477D3">
        <w:rPr>
          <w:rFonts w:eastAsiaTheme="minorEastAsia"/>
          <w:color w:val="000000"/>
          <w:sz w:val="28"/>
          <w:szCs w:val="28"/>
          <w:lang w:eastAsia="zh-CN"/>
        </w:rPr>
        <w:t xml:space="preserve">the </w:t>
      </w:r>
      <w:r w:rsidR="00C86104">
        <w:rPr>
          <w:rFonts w:eastAsiaTheme="minorEastAsia"/>
          <w:color w:val="000000"/>
          <w:sz w:val="28"/>
          <w:szCs w:val="28"/>
          <w:lang w:eastAsia="zh-CN"/>
        </w:rPr>
        <w:t>CAFM beam</w:t>
      </w:r>
      <w:r w:rsidR="006D6777">
        <w:rPr>
          <w:rFonts w:eastAsiaTheme="minorEastAsia"/>
          <w:color w:val="000000"/>
          <w:sz w:val="28"/>
          <w:szCs w:val="28"/>
          <w:lang w:eastAsia="zh-CN"/>
        </w:rPr>
        <w:t xml:space="preserve"> c</w:t>
      </w:r>
      <w:r w:rsidR="00E072B3">
        <w:rPr>
          <w:rFonts w:eastAsiaTheme="minorEastAsia"/>
          <w:color w:val="000000"/>
          <w:sz w:val="28"/>
          <w:szCs w:val="28"/>
          <w:lang w:eastAsia="zh-CN"/>
        </w:rPr>
        <w:t>ould</w:t>
      </w:r>
      <w:r w:rsidR="006D6777">
        <w:rPr>
          <w:rFonts w:eastAsiaTheme="minorEastAsia"/>
          <w:color w:val="000000"/>
          <w:sz w:val="28"/>
          <w:szCs w:val="28"/>
          <w:lang w:eastAsia="zh-CN"/>
        </w:rPr>
        <w:t xml:space="preserve"> resolve </w:t>
      </w:r>
      <w:r w:rsidR="00E072B3">
        <w:rPr>
          <w:rFonts w:eastAsiaTheme="minorEastAsia"/>
          <w:color w:val="000000"/>
          <w:sz w:val="28"/>
          <w:szCs w:val="28"/>
          <w:lang w:eastAsia="zh-CN"/>
        </w:rPr>
        <w:t xml:space="preserve">a </w:t>
      </w:r>
      <w:r w:rsidR="006D6777">
        <w:rPr>
          <w:rFonts w:eastAsiaTheme="minorEastAsia"/>
          <w:color w:val="000000"/>
          <w:sz w:val="28"/>
          <w:szCs w:val="28"/>
          <w:lang w:eastAsia="zh-CN"/>
        </w:rPr>
        <w:t>spacing of</w:t>
      </w:r>
      <w:r w:rsidR="001825A7">
        <w:rPr>
          <w:rFonts w:eastAsiaTheme="minorEastAsia"/>
          <w:color w:val="000000"/>
          <w:sz w:val="28"/>
          <w:szCs w:val="28"/>
          <w:lang w:eastAsia="zh-CN"/>
        </w:rPr>
        <w:t xml:space="preserve"> 3 μm</w:t>
      </w:r>
      <w:r>
        <w:rPr>
          <w:rFonts w:eastAsiaTheme="minorEastAsia"/>
          <w:color w:val="000000"/>
          <w:sz w:val="28"/>
          <w:szCs w:val="28"/>
          <w:lang w:eastAsia="zh-CN"/>
        </w:rPr>
        <w:t>.</w:t>
      </w:r>
      <w:r w:rsidR="001825A7">
        <w:rPr>
          <w:rFonts w:eastAsiaTheme="minorEastAsia"/>
          <w:color w:val="000000"/>
          <w:sz w:val="28"/>
          <w:szCs w:val="28"/>
          <w:lang w:eastAsia="zh-CN"/>
        </w:rPr>
        <w:t xml:space="preserve"> </w:t>
      </w:r>
      <w:r>
        <w:rPr>
          <w:rFonts w:eastAsiaTheme="minorEastAsia"/>
          <w:color w:val="000000"/>
          <w:sz w:val="28"/>
          <w:szCs w:val="28"/>
          <w:lang w:eastAsia="zh-CN"/>
        </w:rPr>
        <w:t xml:space="preserve">Taking the ability to resolve bars with </w:t>
      </w:r>
      <w:r w:rsidR="003E7434" w:rsidRPr="003E7434">
        <w:rPr>
          <w:rFonts w:eastAsiaTheme="minorEastAsia"/>
          <w:color w:val="000000"/>
          <w:sz w:val="28"/>
          <w:szCs w:val="28"/>
          <w:lang w:eastAsia="zh-CN"/>
        </w:rPr>
        <w:t xml:space="preserve">5 μm </w:t>
      </w:r>
      <w:r>
        <w:rPr>
          <w:rFonts w:eastAsiaTheme="minorEastAsia"/>
          <w:color w:val="000000"/>
          <w:sz w:val="28"/>
          <w:szCs w:val="28"/>
          <w:lang w:eastAsia="zh-CN"/>
        </w:rPr>
        <w:t>spacing</w:t>
      </w:r>
      <w:r w:rsidR="000D66BB">
        <w:rPr>
          <w:rFonts w:eastAsiaTheme="minorEastAsia"/>
          <w:color w:val="000000"/>
          <w:sz w:val="28"/>
          <w:szCs w:val="28"/>
          <w:lang w:eastAsia="zh-CN"/>
        </w:rPr>
        <w:t xml:space="preserve"> </w:t>
      </w:r>
      <w:r w:rsidR="003E7434" w:rsidRPr="003E7434">
        <w:rPr>
          <w:rFonts w:eastAsiaTheme="minorEastAsia"/>
          <w:color w:val="000000"/>
          <w:sz w:val="28"/>
          <w:szCs w:val="28"/>
          <w:lang w:eastAsia="zh-CN"/>
        </w:rPr>
        <w:t>as the out of focus threshold</w:t>
      </w:r>
      <w:r w:rsidR="001825A7">
        <w:rPr>
          <w:rFonts w:eastAsiaTheme="minorEastAsia"/>
          <w:color w:val="000000"/>
          <w:sz w:val="28"/>
          <w:szCs w:val="28"/>
          <w:lang w:eastAsia="zh-CN"/>
        </w:rPr>
        <w:t>, r</w:t>
      </w:r>
      <w:r w:rsidR="003E7434" w:rsidRPr="003E7434">
        <w:rPr>
          <w:rFonts w:eastAsiaTheme="minorEastAsia"/>
          <w:color w:val="000000"/>
          <w:sz w:val="28"/>
          <w:szCs w:val="28"/>
          <w:lang w:eastAsia="zh-CN"/>
        </w:rPr>
        <w:t xml:space="preserve">esults from the phantom images </w:t>
      </w:r>
      <w:r w:rsidR="00E072B3">
        <w:rPr>
          <w:rFonts w:eastAsiaTheme="minorEastAsia"/>
          <w:color w:val="000000"/>
          <w:sz w:val="28"/>
          <w:szCs w:val="28"/>
          <w:lang w:eastAsia="zh-CN"/>
        </w:rPr>
        <w:t>demonstrate</w:t>
      </w:r>
      <w:r w:rsidR="00FC0B95">
        <w:rPr>
          <w:rFonts w:eastAsiaTheme="minorEastAsia"/>
          <w:color w:val="000000"/>
          <w:sz w:val="28"/>
          <w:szCs w:val="28"/>
          <w:lang w:eastAsia="zh-CN"/>
        </w:rPr>
        <w:t xml:space="preserve"> </w:t>
      </w:r>
      <w:r w:rsidR="003E7434" w:rsidRPr="003E7434">
        <w:rPr>
          <w:rFonts w:eastAsiaTheme="minorEastAsia"/>
          <w:color w:val="000000"/>
          <w:sz w:val="28"/>
          <w:szCs w:val="28"/>
          <w:lang w:eastAsia="zh-CN"/>
        </w:rPr>
        <w:t>that the in-</w:t>
      </w:r>
      <w:r w:rsidR="00FC0B95">
        <w:rPr>
          <w:rFonts w:eastAsiaTheme="minorEastAsia"/>
          <w:color w:val="000000"/>
          <w:sz w:val="28"/>
          <w:szCs w:val="28"/>
          <w:lang w:eastAsia="zh-CN"/>
        </w:rPr>
        <w:t xml:space="preserve">focus range for the CAFM beam </w:t>
      </w:r>
      <w:r w:rsidR="00E072B3">
        <w:rPr>
          <w:rFonts w:eastAsiaTheme="minorEastAsia"/>
          <w:color w:val="000000"/>
          <w:sz w:val="28"/>
          <w:szCs w:val="28"/>
          <w:lang w:eastAsia="zh-CN"/>
        </w:rPr>
        <w:t>wa</w:t>
      </w:r>
      <w:r w:rsidR="003E7434" w:rsidRPr="003E7434">
        <w:rPr>
          <w:rFonts w:eastAsiaTheme="minorEastAsia"/>
          <w:color w:val="000000"/>
          <w:sz w:val="28"/>
          <w:szCs w:val="28"/>
          <w:lang w:eastAsia="zh-CN"/>
        </w:rPr>
        <w:t xml:space="preserve">s </w:t>
      </w:r>
      <w:r w:rsidR="00FC0B95">
        <w:rPr>
          <w:rFonts w:eastAsiaTheme="minorEastAsia"/>
          <w:color w:val="000000"/>
          <w:sz w:val="28"/>
          <w:szCs w:val="28"/>
          <w:lang w:eastAsia="zh-CN"/>
        </w:rPr>
        <w:t>more than</w:t>
      </w:r>
      <w:r w:rsidR="003E7434" w:rsidRPr="003E7434">
        <w:rPr>
          <w:rFonts w:eastAsiaTheme="minorEastAsia"/>
          <w:color w:val="000000"/>
          <w:sz w:val="28"/>
          <w:szCs w:val="28"/>
          <w:lang w:eastAsia="zh-CN"/>
        </w:rPr>
        <w:t xml:space="preserve"> </w:t>
      </w:r>
      <w:r w:rsidR="001825A7">
        <w:rPr>
          <w:rFonts w:eastAsiaTheme="minorEastAsia"/>
          <w:color w:val="000000"/>
          <w:sz w:val="28"/>
          <w:szCs w:val="28"/>
          <w:lang w:eastAsia="zh-CN"/>
        </w:rPr>
        <w:t>420</w:t>
      </w:r>
      <w:r w:rsidR="003E7434" w:rsidRPr="003E7434">
        <w:rPr>
          <w:rFonts w:eastAsiaTheme="minorEastAsia"/>
          <w:color w:val="000000"/>
          <w:sz w:val="28"/>
          <w:szCs w:val="28"/>
          <w:lang w:eastAsia="zh-CN"/>
        </w:rPr>
        <w:t xml:space="preserve"> μm, compared to</w:t>
      </w:r>
      <w:r w:rsidR="00DD0FAB">
        <w:rPr>
          <w:rFonts w:eastAsiaTheme="minorEastAsia"/>
          <w:color w:val="000000"/>
          <w:sz w:val="28"/>
          <w:szCs w:val="28"/>
          <w:lang w:eastAsia="zh-CN"/>
        </w:rPr>
        <w:t xml:space="preserve"> about</w:t>
      </w:r>
      <w:r w:rsidR="003E7434" w:rsidRPr="003E7434">
        <w:rPr>
          <w:rFonts w:eastAsiaTheme="minorEastAsia"/>
          <w:color w:val="000000"/>
          <w:sz w:val="28"/>
          <w:szCs w:val="28"/>
          <w:lang w:eastAsia="zh-CN"/>
        </w:rPr>
        <w:t xml:space="preserve"> </w:t>
      </w:r>
      <w:r w:rsidR="001825A7">
        <w:rPr>
          <w:rFonts w:eastAsiaTheme="minorEastAsia"/>
          <w:color w:val="000000"/>
          <w:sz w:val="28"/>
          <w:szCs w:val="28"/>
          <w:lang w:eastAsia="zh-CN"/>
        </w:rPr>
        <w:t>9</w:t>
      </w:r>
      <w:r w:rsidR="00E7378E">
        <w:rPr>
          <w:rFonts w:eastAsiaTheme="minorEastAsia"/>
          <w:color w:val="000000"/>
          <w:sz w:val="28"/>
          <w:szCs w:val="28"/>
          <w:lang w:eastAsia="zh-CN"/>
        </w:rPr>
        <w:t xml:space="preserve">0 μm for </w:t>
      </w:r>
      <w:r w:rsidR="003E7434" w:rsidRPr="003E7434">
        <w:rPr>
          <w:rFonts w:eastAsiaTheme="minorEastAsia"/>
          <w:color w:val="000000"/>
          <w:sz w:val="28"/>
          <w:szCs w:val="28"/>
          <w:lang w:eastAsia="zh-CN"/>
        </w:rPr>
        <w:t xml:space="preserve">Gaussian beam, </w:t>
      </w:r>
      <w:r w:rsidR="001825A7">
        <w:rPr>
          <w:rFonts w:eastAsiaTheme="minorEastAsia"/>
          <w:color w:val="000000"/>
          <w:sz w:val="28"/>
          <w:szCs w:val="28"/>
          <w:lang w:eastAsia="zh-CN"/>
        </w:rPr>
        <w:t xml:space="preserve">approximately </w:t>
      </w:r>
      <w:r w:rsidR="006D6777">
        <w:rPr>
          <w:rFonts w:eastAsiaTheme="minorEastAsia"/>
          <w:color w:val="000000"/>
          <w:sz w:val="28"/>
          <w:szCs w:val="28"/>
          <w:lang w:eastAsia="zh-CN"/>
        </w:rPr>
        <w:t xml:space="preserve">a </w:t>
      </w:r>
      <w:r w:rsidR="001825A7">
        <w:rPr>
          <w:rFonts w:eastAsiaTheme="minorEastAsia"/>
          <w:color w:val="000000"/>
          <w:sz w:val="28"/>
          <w:szCs w:val="28"/>
          <w:lang w:eastAsia="zh-CN"/>
        </w:rPr>
        <w:t xml:space="preserve">5-fold </w:t>
      </w:r>
      <w:r w:rsidR="006D6777">
        <w:rPr>
          <w:rFonts w:eastAsiaTheme="minorEastAsia"/>
          <w:color w:val="000000"/>
          <w:sz w:val="28"/>
          <w:szCs w:val="28"/>
          <w:lang w:eastAsia="zh-CN"/>
        </w:rPr>
        <w:t xml:space="preserve">DOF </w:t>
      </w:r>
      <w:r w:rsidR="001825A7">
        <w:rPr>
          <w:rFonts w:eastAsiaTheme="minorEastAsia"/>
          <w:color w:val="000000"/>
          <w:sz w:val="28"/>
          <w:szCs w:val="28"/>
          <w:lang w:eastAsia="zh-CN"/>
        </w:rPr>
        <w:t>improvement.</w:t>
      </w:r>
      <w:r w:rsidR="00E7378E">
        <w:rPr>
          <w:rFonts w:eastAsiaTheme="minorEastAsia"/>
          <w:color w:val="000000"/>
          <w:sz w:val="28"/>
          <w:szCs w:val="28"/>
          <w:lang w:eastAsia="zh-CN"/>
        </w:rPr>
        <w:t xml:space="preserve"> </w:t>
      </w:r>
      <w:r w:rsidR="00B03500">
        <w:rPr>
          <w:rFonts w:eastAsiaTheme="minorEastAsia"/>
          <w:color w:val="000000"/>
          <w:sz w:val="28"/>
          <w:szCs w:val="28"/>
          <w:lang w:eastAsia="zh-CN"/>
        </w:rPr>
        <w:t>Thus, t</w:t>
      </w:r>
      <w:r w:rsidR="004A661B">
        <w:rPr>
          <w:rFonts w:eastAsiaTheme="minorEastAsia"/>
          <w:color w:val="000000"/>
          <w:sz w:val="28"/>
          <w:szCs w:val="28"/>
          <w:lang w:eastAsia="zh-CN"/>
        </w:rPr>
        <w:t xml:space="preserve">he resolution and the focusing range shown in </w:t>
      </w:r>
      <w:r w:rsidR="004A661B" w:rsidRPr="001E102E">
        <w:rPr>
          <w:rFonts w:eastAsiaTheme="minorEastAsia"/>
          <w:color w:val="FF0000"/>
          <w:sz w:val="28"/>
          <w:szCs w:val="28"/>
          <w:lang w:eastAsia="zh-CN"/>
        </w:rPr>
        <w:t>Fig</w:t>
      </w:r>
      <w:r w:rsidR="001E102E" w:rsidRPr="001E102E">
        <w:rPr>
          <w:rFonts w:eastAsiaTheme="minorEastAsia"/>
          <w:color w:val="FF0000"/>
          <w:sz w:val="28"/>
          <w:szCs w:val="28"/>
          <w:lang w:eastAsia="zh-CN"/>
        </w:rPr>
        <w:t>s</w:t>
      </w:r>
      <w:r w:rsidR="004A661B" w:rsidRPr="001E102E">
        <w:rPr>
          <w:rFonts w:eastAsiaTheme="minorEastAsia"/>
          <w:color w:val="FF0000"/>
          <w:sz w:val="28"/>
          <w:szCs w:val="28"/>
          <w:lang w:eastAsia="zh-CN"/>
        </w:rPr>
        <w:t>. 3</w:t>
      </w:r>
      <w:r w:rsidR="001E102E" w:rsidRPr="001E102E">
        <w:rPr>
          <w:rFonts w:eastAsiaTheme="minorEastAsia"/>
          <w:color w:val="FF0000"/>
          <w:sz w:val="28"/>
          <w:szCs w:val="28"/>
          <w:lang w:eastAsia="zh-CN"/>
        </w:rPr>
        <w:t>b</w:t>
      </w:r>
      <w:r w:rsidR="004A661B" w:rsidRPr="001E102E">
        <w:rPr>
          <w:rFonts w:eastAsiaTheme="minorEastAsia"/>
          <w:color w:val="FF0000"/>
          <w:sz w:val="28"/>
          <w:szCs w:val="28"/>
          <w:lang w:eastAsia="zh-CN"/>
        </w:rPr>
        <w:t xml:space="preserve"> </w:t>
      </w:r>
      <w:r w:rsidR="004A661B">
        <w:rPr>
          <w:rFonts w:eastAsiaTheme="minorEastAsia"/>
          <w:color w:val="000000"/>
          <w:sz w:val="28"/>
          <w:szCs w:val="28"/>
          <w:lang w:eastAsia="zh-CN"/>
        </w:rPr>
        <w:t xml:space="preserve">and </w:t>
      </w:r>
      <w:r w:rsidR="00366FD0" w:rsidRPr="00366FD0">
        <w:rPr>
          <w:rFonts w:eastAsiaTheme="minorEastAsia"/>
          <w:color w:val="FF0000"/>
          <w:sz w:val="28"/>
          <w:szCs w:val="28"/>
          <w:lang w:eastAsia="zh-CN"/>
        </w:rPr>
        <w:t>3</w:t>
      </w:r>
      <w:r w:rsidR="001E102E" w:rsidRPr="001E102E">
        <w:rPr>
          <w:rFonts w:eastAsiaTheme="minorEastAsia"/>
          <w:color w:val="FF0000"/>
          <w:sz w:val="28"/>
          <w:szCs w:val="28"/>
          <w:lang w:eastAsia="zh-CN"/>
        </w:rPr>
        <w:t>c</w:t>
      </w:r>
      <w:r w:rsidR="004A661B">
        <w:rPr>
          <w:rFonts w:eastAsiaTheme="minorEastAsia"/>
          <w:color w:val="000000"/>
          <w:sz w:val="28"/>
          <w:szCs w:val="28"/>
          <w:lang w:eastAsia="zh-CN"/>
        </w:rPr>
        <w:t xml:space="preserve"> </w:t>
      </w:r>
      <w:r w:rsidR="00E072B3">
        <w:rPr>
          <w:rFonts w:eastAsiaTheme="minorEastAsia"/>
          <w:color w:val="000000"/>
          <w:sz w:val="28"/>
          <w:szCs w:val="28"/>
          <w:lang w:eastAsia="zh-CN"/>
        </w:rPr>
        <w:t>were</w:t>
      </w:r>
      <w:r w:rsidR="004A661B">
        <w:rPr>
          <w:rFonts w:eastAsiaTheme="minorEastAsia"/>
          <w:color w:val="000000"/>
          <w:sz w:val="28"/>
          <w:szCs w:val="28"/>
          <w:lang w:eastAsia="zh-CN"/>
        </w:rPr>
        <w:t xml:space="preserve"> in </w:t>
      </w:r>
      <w:r w:rsidR="00B03500">
        <w:rPr>
          <w:rFonts w:eastAsiaTheme="minorEastAsia"/>
          <w:color w:val="000000"/>
          <w:sz w:val="28"/>
          <w:szCs w:val="28"/>
          <w:lang w:eastAsia="zh-CN"/>
        </w:rPr>
        <w:t xml:space="preserve">a good agreement </w:t>
      </w:r>
      <w:r w:rsidR="004A661B">
        <w:rPr>
          <w:rFonts w:eastAsiaTheme="minorEastAsia"/>
          <w:color w:val="000000"/>
          <w:sz w:val="28"/>
          <w:szCs w:val="28"/>
          <w:lang w:eastAsia="zh-CN"/>
        </w:rPr>
        <w:t xml:space="preserve">with the simulation in </w:t>
      </w:r>
      <w:r w:rsidR="004A661B" w:rsidRPr="001E102E">
        <w:rPr>
          <w:rFonts w:eastAsiaTheme="minorEastAsia"/>
          <w:color w:val="FF0000"/>
          <w:sz w:val="28"/>
          <w:szCs w:val="28"/>
          <w:lang w:eastAsia="zh-CN"/>
        </w:rPr>
        <w:t>Fig</w:t>
      </w:r>
      <w:r w:rsidR="001E102E" w:rsidRPr="001E102E">
        <w:rPr>
          <w:rFonts w:eastAsiaTheme="minorEastAsia"/>
          <w:color w:val="FF0000"/>
          <w:sz w:val="28"/>
          <w:szCs w:val="28"/>
          <w:lang w:eastAsia="zh-CN"/>
        </w:rPr>
        <w:t>s</w:t>
      </w:r>
      <w:r w:rsidR="004A661B" w:rsidRPr="001E102E">
        <w:rPr>
          <w:rFonts w:eastAsiaTheme="minorEastAsia"/>
          <w:color w:val="FF0000"/>
          <w:sz w:val="28"/>
          <w:szCs w:val="28"/>
          <w:lang w:eastAsia="zh-CN"/>
        </w:rPr>
        <w:t xml:space="preserve">. 2a </w:t>
      </w:r>
      <w:r w:rsidR="004A661B">
        <w:rPr>
          <w:rFonts w:eastAsiaTheme="minorEastAsia"/>
          <w:color w:val="000000"/>
          <w:sz w:val="28"/>
          <w:szCs w:val="28"/>
          <w:lang w:eastAsia="zh-CN"/>
        </w:rPr>
        <w:t xml:space="preserve">and </w:t>
      </w:r>
      <w:r w:rsidR="00366FD0">
        <w:rPr>
          <w:rFonts w:eastAsiaTheme="minorEastAsia"/>
          <w:color w:val="FF0000"/>
          <w:sz w:val="28"/>
          <w:szCs w:val="28"/>
          <w:lang w:eastAsia="zh-CN"/>
        </w:rPr>
        <w:t>2</w:t>
      </w:r>
      <w:r w:rsidR="004A661B" w:rsidRPr="001E102E">
        <w:rPr>
          <w:rFonts w:eastAsiaTheme="minorEastAsia"/>
          <w:color w:val="FF0000"/>
          <w:sz w:val="28"/>
          <w:szCs w:val="28"/>
          <w:lang w:eastAsia="zh-CN"/>
        </w:rPr>
        <w:t>b</w:t>
      </w:r>
      <w:r w:rsidR="004A661B">
        <w:rPr>
          <w:rFonts w:eastAsiaTheme="minorEastAsia"/>
          <w:color w:val="000000"/>
          <w:sz w:val="28"/>
          <w:szCs w:val="28"/>
          <w:lang w:eastAsia="zh-CN"/>
        </w:rPr>
        <w:t xml:space="preserve">. </w:t>
      </w:r>
      <w:r w:rsidR="00E7378E">
        <w:rPr>
          <w:rFonts w:eastAsiaTheme="minorEastAsia"/>
          <w:color w:val="000000"/>
          <w:sz w:val="28"/>
          <w:szCs w:val="28"/>
          <w:lang w:eastAsia="zh-CN"/>
        </w:rPr>
        <w:t xml:space="preserve">Note that in this experiment, </w:t>
      </w:r>
      <w:r w:rsidR="006D6777">
        <w:rPr>
          <w:rFonts w:eastAsiaTheme="minorEastAsia"/>
          <w:color w:val="000000"/>
          <w:sz w:val="28"/>
          <w:szCs w:val="28"/>
          <w:lang w:eastAsia="zh-CN"/>
        </w:rPr>
        <w:t xml:space="preserve">due to minor imperfections in the probe manufacturing process, </w:t>
      </w:r>
      <w:r w:rsidR="00E7378E">
        <w:rPr>
          <w:rFonts w:eastAsiaTheme="minorEastAsia"/>
          <w:color w:val="000000"/>
          <w:sz w:val="28"/>
          <w:szCs w:val="28"/>
          <w:lang w:eastAsia="zh-CN"/>
        </w:rPr>
        <w:t>the CAFM beam</w:t>
      </w:r>
      <w:r w:rsidR="006D6777">
        <w:rPr>
          <w:rFonts w:eastAsiaTheme="minorEastAsia"/>
          <w:color w:val="000000"/>
          <w:sz w:val="28"/>
          <w:szCs w:val="28"/>
          <w:lang w:eastAsia="zh-CN"/>
        </w:rPr>
        <w:t>’s</w:t>
      </w:r>
      <w:r w:rsidR="00E7378E">
        <w:rPr>
          <w:rFonts w:eastAsiaTheme="minorEastAsia"/>
          <w:color w:val="000000"/>
          <w:sz w:val="28"/>
          <w:szCs w:val="28"/>
          <w:lang w:eastAsia="zh-CN"/>
        </w:rPr>
        <w:t xml:space="preserve"> lateral resolution </w:t>
      </w:r>
      <w:r w:rsidR="00E072B3">
        <w:rPr>
          <w:rFonts w:eastAsiaTheme="minorEastAsia"/>
          <w:color w:val="000000"/>
          <w:sz w:val="28"/>
          <w:szCs w:val="28"/>
          <w:lang w:eastAsia="zh-CN"/>
        </w:rPr>
        <w:t>wa</w:t>
      </w:r>
      <w:r w:rsidR="00E7378E">
        <w:rPr>
          <w:rFonts w:eastAsiaTheme="minorEastAsia"/>
          <w:color w:val="000000"/>
          <w:sz w:val="28"/>
          <w:szCs w:val="28"/>
          <w:lang w:eastAsia="zh-CN"/>
        </w:rPr>
        <w:t xml:space="preserve">s </w:t>
      </w:r>
      <w:r w:rsidR="006D6777">
        <w:rPr>
          <w:rFonts w:eastAsiaTheme="minorEastAsia"/>
          <w:color w:val="000000"/>
          <w:sz w:val="28"/>
          <w:szCs w:val="28"/>
          <w:lang w:eastAsia="zh-CN"/>
        </w:rPr>
        <w:t xml:space="preserve">slightly </w:t>
      </w:r>
      <w:r w:rsidR="00E7378E">
        <w:rPr>
          <w:rFonts w:eastAsiaTheme="minorEastAsia"/>
          <w:color w:val="000000"/>
          <w:sz w:val="28"/>
          <w:szCs w:val="28"/>
          <w:lang w:eastAsia="zh-CN"/>
        </w:rPr>
        <w:t>better</w:t>
      </w:r>
      <w:r w:rsidR="006D6777">
        <w:rPr>
          <w:rFonts w:eastAsiaTheme="minorEastAsia"/>
          <w:color w:val="000000"/>
          <w:sz w:val="28"/>
          <w:szCs w:val="28"/>
          <w:lang w:eastAsia="zh-CN"/>
        </w:rPr>
        <w:t xml:space="preserve"> than</w:t>
      </w:r>
      <w:r w:rsidR="00E7378E">
        <w:rPr>
          <w:rFonts w:eastAsiaTheme="minorEastAsia"/>
          <w:color w:val="000000"/>
          <w:sz w:val="28"/>
          <w:szCs w:val="28"/>
          <w:lang w:eastAsia="zh-CN"/>
        </w:rPr>
        <w:t xml:space="preserve"> </w:t>
      </w:r>
      <w:r w:rsidR="006D6777">
        <w:rPr>
          <w:rFonts w:eastAsiaTheme="minorEastAsia"/>
          <w:color w:val="000000"/>
          <w:sz w:val="28"/>
          <w:szCs w:val="28"/>
          <w:lang w:eastAsia="zh-CN"/>
        </w:rPr>
        <w:t xml:space="preserve">that of the </w:t>
      </w:r>
      <w:r w:rsidR="00E7378E">
        <w:rPr>
          <w:rFonts w:eastAsiaTheme="minorEastAsia"/>
          <w:color w:val="000000"/>
          <w:sz w:val="28"/>
          <w:szCs w:val="28"/>
          <w:lang w:eastAsia="zh-CN"/>
        </w:rPr>
        <w:t xml:space="preserve">Gaussian beam, which suggests that if it </w:t>
      </w:r>
      <w:r w:rsidR="00E072B3">
        <w:rPr>
          <w:rFonts w:eastAsiaTheme="minorEastAsia"/>
          <w:color w:val="000000"/>
          <w:sz w:val="28"/>
          <w:szCs w:val="28"/>
          <w:lang w:eastAsia="zh-CN"/>
        </w:rPr>
        <w:t xml:space="preserve">had </w:t>
      </w:r>
      <w:r w:rsidR="00E7378E">
        <w:rPr>
          <w:rFonts w:eastAsiaTheme="minorEastAsia"/>
          <w:color w:val="000000"/>
          <w:sz w:val="28"/>
          <w:szCs w:val="28"/>
          <w:lang w:eastAsia="zh-CN"/>
        </w:rPr>
        <w:t xml:space="preserve">identical lateral resolution, the DOF extension </w:t>
      </w:r>
      <w:r w:rsidR="006D6777">
        <w:rPr>
          <w:rFonts w:eastAsiaTheme="minorEastAsia"/>
          <w:color w:val="000000"/>
          <w:sz w:val="28"/>
          <w:szCs w:val="28"/>
          <w:lang w:eastAsia="zh-CN"/>
        </w:rPr>
        <w:t>would be</w:t>
      </w:r>
      <w:r w:rsidR="00E7378E">
        <w:rPr>
          <w:rFonts w:eastAsiaTheme="minorEastAsia"/>
          <w:color w:val="000000"/>
          <w:sz w:val="28"/>
          <w:szCs w:val="28"/>
          <w:lang w:eastAsia="zh-CN"/>
        </w:rPr>
        <w:t xml:space="preserve"> more than </w:t>
      </w:r>
      <w:r>
        <w:rPr>
          <w:rFonts w:eastAsiaTheme="minorEastAsia"/>
          <w:color w:val="000000"/>
          <w:sz w:val="28"/>
          <w:szCs w:val="28"/>
          <w:lang w:eastAsia="zh-CN"/>
        </w:rPr>
        <w:t>5-</w:t>
      </w:r>
      <w:r w:rsidR="00C92FD6">
        <w:rPr>
          <w:rFonts w:eastAsiaTheme="minorEastAsia"/>
          <w:color w:val="000000"/>
          <w:sz w:val="28"/>
          <w:szCs w:val="28"/>
          <w:lang w:eastAsia="zh-CN"/>
        </w:rPr>
        <w:t>fold</w:t>
      </w:r>
      <w:r w:rsidR="00E7378E">
        <w:rPr>
          <w:rFonts w:eastAsiaTheme="minorEastAsia"/>
          <w:color w:val="000000"/>
          <w:sz w:val="28"/>
          <w:szCs w:val="28"/>
          <w:lang w:eastAsia="zh-CN"/>
        </w:rPr>
        <w:t>.</w:t>
      </w:r>
      <w:r w:rsidR="00C3419E">
        <w:rPr>
          <w:rFonts w:eastAsiaTheme="minorEastAsia"/>
          <w:color w:val="000000"/>
          <w:sz w:val="28"/>
          <w:szCs w:val="28"/>
          <w:lang w:eastAsia="zh-CN"/>
        </w:rPr>
        <w:t xml:space="preserve"> </w:t>
      </w:r>
      <w:r>
        <w:rPr>
          <w:rFonts w:eastAsiaTheme="minorEastAsia"/>
          <w:color w:val="000000"/>
          <w:sz w:val="28"/>
          <w:szCs w:val="28"/>
          <w:lang w:eastAsia="zh-CN"/>
        </w:rPr>
        <w:t xml:space="preserve">The </w:t>
      </w:r>
      <w:r w:rsidR="000D66BB">
        <w:rPr>
          <w:rFonts w:eastAsiaTheme="minorEastAsia"/>
          <w:color w:val="000000"/>
          <w:sz w:val="28"/>
          <w:szCs w:val="28"/>
          <w:lang w:eastAsia="zh-CN"/>
        </w:rPr>
        <w:t xml:space="preserve">significantly extended DOF of </w:t>
      </w:r>
      <w:r>
        <w:rPr>
          <w:rFonts w:eastAsiaTheme="minorEastAsia"/>
          <w:color w:val="000000"/>
          <w:sz w:val="28"/>
          <w:szCs w:val="28"/>
          <w:lang w:eastAsia="zh-CN"/>
        </w:rPr>
        <w:t xml:space="preserve">the </w:t>
      </w:r>
      <w:r w:rsidR="000D66BB">
        <w:rPr>
          <w:rFonts w:eastAsiaTheme="minorEastAsia"/>
          <w:color w:val="000000"/>
          <w:sz w:val="28"/>
          <w:szCs w:val="28"/>
          <w:lang w:eastAsia="zh-CN"/>
        </w:rPr>
        <w:t xml:space="preserve">CAFM </w:t>
      </w:r>
      <w:r w:rsidR="0009032D">
        <w:rPr>
          <w:rFonts w:eastAsiaTheme="minorEastAsia"/>
          <w:color w:val="000000"/>
          <w:sz w:val="28"/>
          <w:szCs w:val="28"/>
          <w:lang w:eastAsia="zh-CN"/>
        </w:rPr>
        <w:t xml:space="preserve">beam </w:t>
      </w:r>
      <w:r w:rsidR="00E072B3">
        <w:rPr>
          <w:rFonts w:eastAsiaTheme="minorEastAsia"/>
          <w:color w:val="000000"/>
          <w:sz w:val="28"/>
          <w:szCs w:val="28"/>
          <w:lang w:eastAsia="zh-CN"/>
        </w:rPr>
        <w:t>could</w:t>
      </w:r>
      <w:r w:rsidR="000D66BB">
        <w:rPr>
          <w:rFonts w:eastAsiaTheme="minorEastAsia"/>
          <w:color w:val="000000"/>
          <w:sz w:val="28"/>
          <w:szCs w:val="28"/>
          <w:lang w:eastAsia="zh-CN"/>
        </w:rPr>
        <w:t xml:space="preserve"> be </w:t>
      </w:r>
      <w:r w:rsidR="0009032D">
        <w:rPr>
          <w:rFonts w:eastAsiaTheme="minorEastAsia"/>
          <w:color w:val="000000"/>
          <w:sz w:val="28"/>
          <w:szCs w:val="28"/>
          <w:lang w:eastAsia="zh-CN"/>
        </w:rPr>
        <w:t xml:space="preserve">clearly </w:t>
      </w:r>
      <w:r w:rsidR="000D66BB">
        <w:rPr>
          <w:rFonts w:eastAsiaTheme="minorEastAsia"/>
          <w:color w:val="000000"/>
          <w:sz w:val="28"/>
          <w:szCs w:val="28"/>
          <w:lang w:eastAsia="zh-CN"/>
        </w:rPr>
        <w:t>observed through</w:t>
      </w:r>
      <w:r>
        <w:rPr>
          <w:rFonts w:eastAsiaTheme="minorEastAsia"/>
          <w:color w:val="000000"/>
          <w:sz w:val="28"/>
          <w:szCs w:val="28"/>
          <w:lang w:eastAsia="zh-CN"/>
        </w:rPr>
        <w:t>out the</w:t>
      </w:r>
      <w:r w:rsidR="000D66BB">
        <w:rPr>
          <w:rFonts w:eastAsiaTheme="minorEastAsia"/>
          <w:color w:val="000000"/>
          <w:sz w:val="28"/>
          <w:szCs w:val="28"/>
          <w:lang w:eastAsia="zh-CN"/>
        </w:rPr>
        <w:t xml:space="preserve"> 3D images, while</w:t>
      </w:r>
      <w:r w:rsidR="003E7434" w:rsidRPr="003E7434">
        <w:rPr>
          <w:rFonts w:eastAsiaTheme="minorEastAsia"/>
          <w:color w:val="000000"/>
          <w:sz w:val="28"/>
          <w:szCs w:val="28"/>
          <w:lang w:eastAsia="zh-CN"/>
        </w:rPr>
        <w:t xml:space="preserve"> the Gaussian beam image ha</w:t>
      </w:r>
      <w:r w:rsidR="00E072B3">
        <w:rPr>
          <w:rFonts w:eastAsiaTheme="minorEastAsia"/>
          <w:color w:val="000000"/>
          <w:sz w:val="28"/>
          <w:szCs w:val="28"/>
          <w:lang w:eastAsia="zh-CN"/>
        </w:rPr>
        <w:t>d</w:t>
      </w:r>
      <w:r w:rsidR="003E7434" w:rsidRPr="003E7434">
        <w:rPr>
          <w:rFonts w:eastAsiaTheme="minorEastAsia"/>
          <w:color w:val="000000"/>
          <w:sz w:val="28"/>
          <w:szCs w:val="28"/>
          <w:lang w:eastAsia="zh-CN"/>
        </w:rPr>
        <w:t xml:space="preserve"> higher </w:t>
      </w:r>
      <w:r w:rsidR="00FC0B95">
        <w:rPr>
          <w:rFonts w:eastAsiaTheme="minorEastAsia"/>
          <w:color w:val="000000"/>
          <w:sz w:val="28"/>
          <w:szCs w:val="28"/>
          <w:lang w:eastAsia="zh-CN"/>
        </w:rPr>
        <w:t>signal intensity</w:t>
      </w:r>
      <w:r w:rsidR="003E7434" w:rsidRPr="003E7434">
        <w:rPr>
          <w:rFonts w:eastAsiaTheme="minorEastAsia"/>
          <w:color w:val="000000"/>
          <w:sz w:val="28"/>
          <w:szCs w:val="28"/>
          <w:lang w:eastAsia="zh-CN"/>
        </w:rPr>
        <w:t xml:space="preserve"> due in part to</w:t>
      </w:r>
      <w:r w:rsidR="00A30607">
        <w:rPr>
          <w:rFonts w:eastAsiaTheme="minorEastAsia"/>
          <w:color w:val="000000"/>
          <w:sz w:val="28"/>
          <w:szCs w:val="28"/>
          <w:lang w:eastAsia="zh-CN"/>
        </w:rPr>
        <w:t xml:space="preserve"> the</w:t>
      </w:r>
      <w:r w:rsidR="003E7434" w:rsidRPr="003E7434">
        <w:rPr>
          <w:rFonts w:eastAsiaTheme="minorEastAsia"/>
          <w:color w:val="000000"/>
          <w:sz w:val="28"/>
          <w:szCs w:val="28"/>
          <w:lang w:eastAsia="zh-CN"/>
        </w:rPr>
        <w:t xml:space="preserve"> higher energy density</w:t>
      </w:r>
      <w:r>
        <w:rPr>
          <w:rFonts w:eastAsiaTheme="minorEastAsia"/>
          <w:color w:val="000000"/>
          <w:sz w:val="28"/>
          <w:szCs w:val="28"/>
          <w:lang w:eastAsia="zh-CN"/>
        </w:rPr>
        <w:t xml:space="preserve"> at its more confined focus</w:t>
      </w:r>
      <w:r w:rsidR="003E7434" w:rsidRPr="003E7434">
        <w:rPr>
          <w:rFonts w:eastAsiaTheme="minorEastAsia"/>
          <w:color w:val="000000"/>
          <w:sz w:val="28"/>
          <w:szCs w:val="28"/>
          <w:lang w:eastAsia="zh-CN"/>
        </w:rPr>
        <w:t>.</w:t>
      </w:r>
      <w:r w:rsidR="00BA1A13">
        <w:rPr>
          <w:rFonts w:eastAsiaTheme="minorEastAsia"/>
          <w:color w:val="000000"/>
          <w:sz w:val="28"/>
          <w:szCs w:val="28"/>
          <w:lang w:eastAsia="zh-CN"/>
        </w:rPr>
        <w:t xml:space="preserve"> </w:t>
      </w:r>
      <w:r w:rsidR="000F2B76">
        <w:rPr>
          <w:rFonts w:eastAsiaTheme="minorEastAsia"/>
          <w:color w:val="000000"/>
          <w:sz w:val="28"/>
          <w:szCs w:val="28"/>
          <w:lang w:eastAsia="zh-CN"/>
        </w:rPr>
        <w:t>A deeper penetration depth</w:t>
      </w:r>
      <w:r w:rsidR="006D6777">
        <w:rPr>
          <w:rFonts w:eastAsiaTheme="minorEastAsia"/>
          <w:color w:val="000000"/>
          <w:sz w:val="28"/>
          <w:szCs w:val="28"/>
          <w:lang w:eastAsia="zh-CN"/>
        </w:rPr>
        <w:t xml:space="preserve"> for the CAFM beam</w:t>
      </w:r>
      <w:r w:rsidR="000F2B76">
        <w:rPr>
          <w:rFonts w:eastAsiaTheme="minorEastAsia"/>
          <w:color w:val="000000"/>
          <w:sz w:val="28"/>
          <w:szCs w:val="28"/>
          <w:lang w:eastAsia="zh-CN"/>
        </w:rPr>
        <w:t xml:space="preserve"> </w:t>
      </w:r>
      <w:r w:rsidR="00E072B3">
        <w:rPr>
          <w:rFonts w:eastAsiaTheme="minorEastAsia"/>
          <w:color w:val="000000"/>
          <w:sz w:val="28"/>
          <w:szCs w:val="28"/>
          <w:lang w:eastAsia="zh-CN"/>
        </w:rPr>
        <w:t>wa</w:t>
      </w:r>
      <w:r w:rsidR="000F2B76">
        <w:rPr>
          <w:rFonts w:eastAsiaTheme="minorEastAsia"/>
          <w:color w:val="000000"/>
          <w:sz w:val="28"/>
          <w:szCs w:val="28"/>
          <w:lang w:eastAsia="zh-CN"/>
        </w:rPr>
        <w:t xml:space="preserve">s also </w:t>
      </w:r>
      <w:r w:rsidR="00904AC8">
        <w:rPr>
          <w:rFonts w:eastAsiaTheme="minorEastAsia"/>
          <w:color w:val="000000"/>
          <w:sz w:val="28"/>
          <w:szCs w:val="28"/>
          <w:lang w:eastAsia="zh-CN"/>
        </w:rPr>
        <w:t xml:space="preserve">realized owing to the self-healing property of the </w:t>
      </w:r>
      <w:r w:rsidR="006D6777">
        <w:rPr>
          <w:rFonts w:eastAsiaTheme="minorEastAsia"/>
          <w:color w:val="000000"/>
          <w:sz w:val="28"/>
          <w:szCs w:val="28"/>
          <w:lang w:eastAsia="zh-CN"/>
        </w:rPr>
        <w:t>pseudo-Bessel focusing region of the CAFM</w:t>
      </w:r>
      <w:r w:rsidR="00904AC8">
        <w:rPr>
          <w:rFonts w:eastAsiaTheme="minorEastAsia"/>
          <w:color w:val="000000"/>
          <w:sz w:val="28"/>
          <w:szCs w:val="28"/>
          <w:lang w:eastAsia="zh-CN"/>
        </w:rPr>
        <w:t xml:space="preserve"> beam </w:t>
      </w:r>
      <w:r w:rsidR="00E16852">
        <w:rPr>
          <w:rFonts w:eastAsiaTheme="minorEastAsia"/>
          <w:color w:val="FF0000"/>
          <w:sz w:val="28"/>
          <w:szCs w:val="28"/>
          <w:lang w:eastAsia="zh-CN"/>
        </w:rPr>
        <w:t>[20]</w:t>
      </w:r>
      <w:r w:rsidR="00E16852">
        <w:rPr>
          <w:rFonts w:eastAsiaTheme="minorEastAsia"/>
          <w:color w:val="000000"/>
          <w:sz w:val="28"/>
          <w:szCs w:val="28"/>
          <w:lang w:eastAsia="zh-CN"/>
        </w:rPr>
        <w:t>. This</w:t>
      </w:r>
      <w:r w:rsidR="00904AC8">
        <w:rPr>
          <w:rFonts w:eastAsiaTheme="minorEastAsia"/>
          <w:color w:val="000000"/>
          <w:sz w:val="28"/>
          <w:szCs w:val="28"/>
          <w:lang w:eastAsia="zh-CN"/>
        </w:rPr>
        <w:t xml:space="preserve"> </w:t>
      </w:r>
      <w:r w:rsidR="006D6777">
        <w:rPr>
          <w:rFonts w:eastAsiaTheme="minorEastAsia"/>
          <w:color w:val="000000"/>
          <w:sz w:val="28"/>
          <w:szCs w:val="28"/>
          <w:lang w:eastAsia="zh-CN"/>
        </w:rPr>
        <w:t xml:space="preserve">phenomenon </w:t>
      </w:r>
      <w:r w:rsidR="00E072B3">
        <w:rPr>
          <w:rFonts w:eastAsiaTheme="minorEastAsia"/>
          <w:color w:val="000000"/>
          <w:sz w:val="28"/>
          <w:szCs w:val="28"/>
          <w:lang w:eastAsia="zh-CN"/>
        </w:rPr>
        <w:t>can be</w:t>
      </w:r>
      <w:r w:rsidR="00904AC8">
        <w:rPr>
          <w:rFonts w:eastAsiaTheme="minorEastAsia"/>
          <w:color w:val="000000"/>
          <w:sz w:val="28"/>
          <w:szCs w:val="28"/>
          <w:lang w:eastAsia="zh-CN"/>
        </w:rPr>
        <w:t xml:space="preserve"> observed </w:t>
      </w:r>
      <w:r w:rsidR="00273F9C">
        <w:rPr>
          <w:rFonts w:eastAsiaTheme="minorEastAsia"/>
          <w:color w:val="000000"/>
          <w:sz w:val="28"/>
          <w:szCs w:val="28"/>
          <w:lang w:eastAsia="zh-CN"/>
        </w:rPr>
        <w:t xml:space="preserve">in </w:t>
      </w:r>
      <w:r w:rsidR="00273F9C" w:rsidRPr="00273F9C">
        <w:rPr>
          <w:rFonts w:eastAsiaTheme="minorEastAsia"/>
          <w:color w:val="FF0000"/>
          <w:sz w:val="28"/>
          <w:szCs w:val="28"/>
          <w:lang w:eastAsia="zh-CN"/>
        </w:rPr>
        <w:t>Fig. 3c</w:t>
      </w:r>
      <w:r w:rsidR="006D6777">
        <w:rPr>
          <w:rFonts w:eastAsiaTheme="minorEastAsia"/>
          <w:sz w:val="28"/>
          <w:szCs w:val="28"/>
          <w:lang w:eastAsia="zh-CN"/>
        </w:rPr>
        <w:t>;</w:t>
      </w:r>
      <w:r w:rsidR="00273F9C" w:rsidRPr="00273F9C">
        <w:rPr>
          <w:rFonts w:eastAsiaTheme="minorEastAsia"/>
          <w:color w:val="FF0000"/>
          <w:sz w:val="28"/>
          <w:szCs w:val="28"/>
          <w:lang w:eastAsia="zh-CN"/>
        </w:rPr>
        <w:t xml:space="preserve"> </w:t>
      </w:r>
      <w:r w:rsidR="00DF0231">
        <w:rPr>
          <w:rFonts w:eastAsiaTheme="minorEastAsia"/>
          <w:color w:val="000000"/>
          <w:sz w:val="28"/>
          <w:szCs w:val="28"/>
          <w:lang w:eastAsia="zh-CN"/>
        </w:rPr>
        <w:t xml:space="preserve">the bar structures in the last two layers of </w:t>
      </w:r>
      <w:r w:rsidR="00904AC8">
        <w:rPr>
          <w:rFonts w:eastAsiaTheme="minorEastAsia"/>
          <w:color w:val="000000"/>
          <w:sz w:val="28"/>
          <w:szCs w:val="28"/>
          <w:lang w:eastAsia="zh-CN"/>
        </w:rPr>
        <w:t xml:space="preserve">the resolution target pattern </w:t>
      </w:r>
      <w:r w:rsidR="00E072B3">
        <w:rPr>
          <w:rFonts w:eastAsiaTheme="minorEastAsia"/>
          <w:color w:val="000000"/>
          <w:sz w:val="28"/>
          <w:szCs w:val="28"/>
          <w:lang w:eastAsia="zh-CN"/>
        </w:rPr>
        <w:t>can be seen in images obtained</w:t>
      </w:r>
      <w:r w:rsidR="008E7FC0">
        <w:rPr>
          <w:rFonts w:eastAsiaTheme="minorEastAsia"/>
          <w:color w:val="000000"/>
          <w:sz w:val="28"/>
          <w:szCs w:val="28"/>
          <w:lang w:eastAsia="zh-CN"/>
        </w:rPr>
        <w:t xml:space="preserve"> by</w:t>
      </w:r>
      <w:r w:rsidR="00E072B3">
        <w:rPr>
          <w:rFonts w:eastAsiaTheme="minorEastAsia"/>
          <w:color w:val="000000"/>
          <w:sz w:val="28"/>
          <w:szCs w:val="28"/>
          <w:lang w:eastAsia="zh-CN"/>
        </w:rPr>
        <w:t xml:space="preserve"> the</w:t>
      </w:r>
      <w:r w:rsidR="008E7FC0">
        <w:rPr>
          <w:rFonts w:eastAsiaTheme="minorEastAsia"/>
          <w:color w:val="000000"/>
          <w:sz w:val="28"/>
          <w:szCs w:val="28"/>
          <w:lang w:eastAsia="zh-CN"/>
        </w:rPr>
        <w:t xml:space="preserve"> CAFM beam</w:t>
      </w:r>
      <w:r w:rsidR="00904AC8">
        <w:rPr>
          <w:rFonts w:eastAsiaTheme="minorEastAsia"/>
          <w:color w:val="000000"/>
          <w:sz w:val="28"/>
          <w:szCs w:val="28"/>
          <w:lang w:eastAsia="zh-CN"/>
        </w:rPr>
        <w:t xml:space="preserve"> </w:t>
      </w:r>
      <w:r w:rsidR="00273F9C">
        <w:rPr>
          <w:rFonts w:eastAsiaTheme="minorEastAsia"/>
          <w:color w:val="000000"/>
          <w:sz w:val="28"/>
          <w:szCs w:val="28"/>
          <w:lang w:eastAsia="zh-CN"/>
        </w:rPr>
        <w:t xml:space="preserve">while they are </w:t>
      </w:r>
      <w:r w:rsidR="00E072B3">
        <w:rPr>
          <w:rFonts w:eastAsiaTheme="minorEastAsia"/>
          <w:color w:val="000000"/>
          <w:sz w:val="28"/>
          <w:szCs w:val="28"/>
          <w:lang w:eastAsia="zh-CN"/>
        </w:rPr>
        <w:t>significantly blurred</w:t>
      </w:r>
      <w:r w:rsidR="00273F9C">
        <w:rPr>
          <w:rFonts w:eastAsiaTheme="minorEastAsia"/>
          <w:color w:val="000000"/>
          <w:sz w:val="28"/>
          <w:szCs w:val="28"/>
          <w:lang w:eastAsia="zh-CN"/>
        </w:rPr>
        <w:t xml:space="preserve"> </w:t>
      </w:r>
      <w:r w:rsidR="006D6777">
        <w:rPr>
          <w:rFonts w:eastAsiaTheme="minorEastAsia"/>
          <w:color w:val="000000"/>
          <w:sz w:val="28"/>
          <w:szCs w:val="28"/>
          <w:lang w:eastAsia="zh-CN"/>
        </w:rPr>
        <w:t xml:space="preserve">in the Gaussian beam image of </w:t>
      </w:r>
      <w:r w:rsidR="00273F9C" w:rsidRPr="00273F9C">
        <w:rPr>
          <w:rFonts w:eastAsiaTheme="minorEastAsia"/>
          <w:color w:val="FF0000"/>
          <w:sz w:val="28"/>
          <w:szCs w:val="28"/>
          <w:lang w:eastAsia="zh-CN"/>
        </w:rPr>
        <w:t>Fig. 3b</w:t>
      </w:r>
      <w:r w:rsidR="00904AC8">
        <w:rPr>
          <w:rFonts w:eastAsiaTheme="minorEastAsia"/>
          <w:color w:val="000000"/>
          <w:sz w:val="28"/>
          <w:szCs w:val="28"/>
          <w:lang w:eastAsia="zh-CN"/>
        </w:rPr>
        <w:t xml:space="preserve">. </w:t>
      </w:r>
    </w:p>
    <w:p w14:paraId="0D502A5F" w14:textId="43432B32" w:rsidR="00C3419E" w:rsidRDefault="00C86104" w:rsidP="003E7434">
      <w:pPr>
        <w:pStyle w:val="SPIEbodytext"/>
        <w:rPr>
          <w:lang w:eastAsia="zh-CN"/>
        </w:rPr>
      </w:pPr>
      <w:r w:rsidRPr="00C86104">
        <w:rPr>
          <w:noProof/>
        </w:rPr>
        <w:lastRenderedPageBreak/>
        <w:drawing>
          <wp:inline distT="0" distB="0" distL="0" distR="0" wp14:anchorId="766353EB" wp14:editId="3F86E139">
            <wp:extent cx="6400800" cy="6514761"/>
            <wp:effectExtent l="0" t="0" r="0" b="0"/>
            <wp:docPr id="2" name="Picture 2" descr="C:\Users\Biwei\Desktop\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wei\Desktop\Picture1.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6514761"/>
                    </a:xfrm>
                    <a:prstGeom prst="rect">
                      <a:avLst/>
                    </a:prstGeom>
                    <a:noFill/>
                    <a:ln>
                      <a:noFill/>
                    </a:ln>
                  </pic:spPr>
                </pic:pic>
              </a:graphicData>
            </a:graphic>
          </wp:inline>
        </w:drawing>
      </w:r>
    </w:p>
    <w:p w14:paraId="09FD8B11" w14:textId="02F1E4EE" w:rsidR="0052571D" w:rsidRPr="00E16852" w:rsidRDefault="00C3419E" w:rsidP="00E16852">
      <w:pPr>
        <w:pStyle w:val="SPIEbodytext"/>
        <w:rPr>
          <w:sz w:val="24"/>
          <w:lang w:eastAsia="zh-CN"/>
        </w:rPr>
      </w:pPr>
      <w:r w:rsidRPr="009908EC">
        <w:rPr>
          <w:rFonts w:hint="eastAsia"/>
          <w:sz w:val="24"/>
        </w:rPr>
        <w:t>Fig</w:t>
      </w:r>
      <w:r w:rsidRPr="009908EC">
        <w:rPr>
          <w:sz w:val="24"/>
          <w:lang w:eastAsia="zh-CN"/>
        </w:rPr>
        <w:t>. 3</w:t>
      </w:r>
      <w:r w:rsidRPr="009908EC">
        <w:rPr>
          <w:rFonts w:hint="eastAsia"/>
          <w:sz w:val="24"/>
          <w:lang w:eastAsia="zh-CN"/>
        </w:rPr>
        <w:t>.</w:t>
      </w:r>
      <w:r w:rsidRPr="009908EC">
        <w:rPr>
          <w:rFonts w:hint="eastAsia"/>
          <w:sz w:val="24"/>
        </w:rPr>
        <w:t xml:space="preserve"> </w:t>
      </w:r>
      <w:r w:rsidRPr="009908EC">
        <w:rPr>
          <w:sz w:val="24"/>
          <w:lang w:eastAsia="zh-CN"/>
        </w:rPr>
        <w:t xml:space="preserve">(a) A 3D </w:t>
      </w:r>
      <w:r w:rsidR="002C365E">
        <w:rPr>
          <w:sz w:val="24"/>
          <w:lang w:eastAsia="zh-CN"/>
        </w:rPr>
        <w:t xml:space="preserve">schematic </w:t>
      </w:r>
      <w:r w:rsidRPr="009908EC">
        <w:rPr>
          <w:sz w:val="24"/>
          <w:lang w:eastAsia="zh-CN"/>
        </w:rPr>
        <w:t>drawing of the OCT phantom that has 8 resolution target pattern layers at different depths</w:t>
      </w:r>
      <w:r w:rsidR="006D6777">
        <w:rPr>
          <w:sz w:val="24"/>
          <w:lang w:eastAsia="zh-CN"/>
        </w:rPr>
        <w:t>,</w:t>
      </w:r>
      <w:r w:rsidRPr="009908EC">
        <w:rPr>
          <w:sz w:val="24"/>
          <w:lang w:eastAsia="zh-CN"/>
        </w:rPr>
        <w:t xml:space="preserve"> spaced by 75 μm. The spacing between bars starts at 10 μm and decrements to 1 μm. (b) 3D image of the OCT phantom acquired by the </w:t>
      </w:r>
      <w:r w:rsidR="002C365E">
        <w:rPr>
          <w:sz w:val="24"/>
          <w:lang w:eastAsia="zh-CN"/>
        </w:rPr>
        <w:t>conventional</w:t>
      </w:r>
      <w:r w:rsidRPr="009908EC">
        <w:rPr>
          <w:sz w:val="24"/>
          <w:lang w:eastAsia="zh-CN"/>
        </w:rPr>
        <w:t xml:space="preserve"> fiber optic probe</w:t>
      </w:r>
      <w:r w:rsidR="00A45EDE">
        <w:rPr>
          <w:sz w:val="24"/>
          <w:lang w:eastAsia="zh-CN"/>
        </w:rPr>
        <w:t>, showing clear resolution of bars over a narrow depth range</w:t>
      </w:r>
      <w:r w:rsidRPr="009908EC">
        <w:rPr>
          <w:sz w:val="24"/>
          <w:lang w:eastAsia="zh-CN"/>
        </w:rPr>
        <w:t xml:space="preserve">. (c) 3D image of the OCT phantom acquired by </w:t>
      </w:r>
      <w:r w:rsidR="00BA1A13">
        <w:rPr>
          <w:sz w:val="24"/>
          <w:lang w:eastAsia="zh-CN"/>
        </w:rPr>
        <w:t>the self-imaging wavefront division</w:t>
      </w:r>
      <w:r w:rsidRPr="009908EC">
        <w:rPr>
          <w:sz w:val="24"/>
          <w:lang w:eastAsia="zh-CN"/>
        </w:rPr>
        <w:t xml:space="preserve"> fiber optic probe</w:t>
      </w:r>
      <w:r w:rsidR="00A45EDE">
        <w:rPr>
          <w:sz w:val="24"/>
          <w:lang w:eastAsia="zh-CN"/>
        </w:rPr>
        <w:t>, demonstrating visualization of bars over the entire phantom</w:t>
      </w:r>
      <w:r w:rsidRPr="009908EC">
        <w:rPr>
          <w:sz w:val="24"/>
          <w:lang w:eastAsia="zh-CN"/>
        </w:rPr>
        <w:t xml:space="preserve">. </w:t>
      </w:r>
      <w:r w:rsidR="00BA1A13">
        <w:rPr>
          <w:sz w:val="24"/>
          <w:lang w:eastAsia="zh-CN"/>
        </w:rPr>
        <w:t xml:space="preserve">(d) </w:t>
      </w:r>
      <w:r w:rsidR="00BA1A13" w:rsidRPr="009908EC">
        <w:rPr>
          <w:sz w:val="24"/>
          <w:lang w:eastAsia="zh-CN"/>
        </w:rPr>
        <w:t xml:space="preserve">B-scan images of the resolution patterns at </w:t>
      </w:r>
      <w:r w:rsidR="00A45EDE">
        <w:rPr>
          <w:sz w:val="24"/>
          <w:lang w:eastAsia="zh-CN"/>
        </w:rPr>
        <w:t xml:space="preserve">the </w:t>
      </w:r>
      <w:r w:rsidR="00BA1A13" w:rsidRPr="009908EC">
        <w:rPr>
          <w:sz w:val="24"/>
          <w:lang w:eastAsia="zh-CN"/>
        </w:rPr>
        <w:t>denoted depths</w:t>
      </w:r>
      <w:r w:rsidR="00A45EDE">
        <w:rPr>
          <w:sz w:val="24"/>
          <w:lang w:eastAsia="zh-CN"/>
        </w:rPr>
        <w:t xml:space="preserve"> shown</w:t>
      </w:r>
      <w:r w:rsidR="00BA1A13">
        <w:rPr>
          <w:sz w:val="24"/>
          <w:lang w:eastAsia="zh-CN"/>
        </w:rPr>
        <w:t xml:space="preserve"> in Fig. 3b</w:t>
      </w:r>
      <w:r w:rsidR="00BA1A13" w:rsidRPr="009908EC">
        <w:rPr>
          <w:sz w:val="24"/>
          <w:lang w:eastAsia="zh-CN"/>
        </w:rPr>
        <w:t xml:space="preserve">. </w:t>
      </w:r>
      <w:r w:rsidR="00E072B3">
        <w:rPr>
          <w:sz w:val="24"/>
          <w:lang w:eastAsia="zh-CN"/>
        </w:rPr>
        <w:t xml:space="preserve">For the Gaussian beam, </w:t>
      </w:r>
      <w:r w:rsidR="00BA1A13" w:rsidRPr="009908EC">
        <w:rPr>
          <w:sz w:val="24"/>
          <w:lang w:eastAsia="zh-CN"/>
        </w:rPr>
        <w:t xml:space="preserve">5 μm bars </w:t>
      </w:r>
      <w:r w:rsidR="00E072B3">
        <w:rPr>
          <w:sz w:val="24"/>
          <w:lang w:eastAsia="zh-CN"/>
        </w:rPr>
        <w:t>were</w:t>
      </w:r>
      <w:r w:rsidR="00BA1A13" w:rsidRPr="009908EC">
        <w:rPr>
          <w:sz w:val="24"/>
          <w:lang w:eastAsia="zh-CN"/>
        </w:rPr>
        <w:t xml:space="preserve"> resolved</w:t>
      </w:r>
      <w:r w:rsidR="00BA1A13">
        <w:rPr>
          <w:sz w:val="24"/>
          <w:lang w:eastAsia="zh-CN"/>
        </w:rPr>
        <w:t xml:space="preserve"> over a depth of approximately 9</w:t>
      </w:r>
      <w:r w:rsidR="00BA1A13" w:rsidRPr="009908EC">
        <w:rPr>
          <w:sz w:val="24"/>
          <w:lang w:eastAsia="zh-CN"/>
        </w:rPr>
        <w:t>0 μm.</w:t>
      </w:r>
      <w:r w:rsidR="00BA1A13">
        <w:rPr>
          <w:sz w:val="24"/>
          <w:lang w:eastAsia="zh-CN"/>
        </w:rPr>
        <w:t xml:space="preserve"> (e) </w:t>
      </w:r>
      <w:r w:rsidRPr="009908EC">
        <w:rPr>
          <w:sz w:val="24"/>
          <w:lang w:eastAsia="zh-CN"/>
        </w:rPr>
        <w:t xml:space="preserve">B-scan images of the resolution patterns at </w:t>
      </w:r>
      <w:r w:rsidR="008F6241">
        <w:rPr>
          <w:sz w:val="24"/>
          <w:lang w:eastAsia="zh-CN"/>
        </w:rPr>
        <w:t xml:space="preserve">the depths </w:t>
      </w:r>
      <w:r w:rsidRPr="009908EC">
        <w:rPr>
          <w:sz w:val="24"/>
          <w:lang w:eastAsia="zh-CN"/>
        </w:rPr>
        <w:t xml:space="preserve">denoted </w:t>
      </w:r>
      <w:r w:rsidR="00BA1A13">
        <w:rPr>
          <w:sz w:val="24"/>
          <w:lang w:eastAsia="zh-CN"/>
        </w:rPr>
        <w:t>in Fig. 3</w:t>
      </w:r>
      <w:r w:rsidR="008142F3">
        <w:rPr>
          <w:sz w:val="24"/>
          <w:lang w:eastAsia="zh-CN"/>
        </w:rPr>
        <w:t>c</w:t>
      </w:r>
      <w:r w:rsidRPr="009908EC">
        <w:rPr>
          <w:sz w:val="24"/>
          <w:lang w:eastAsia="zh-CN"/>
        </w:rPr>
        <w:t xml:space="preserve">. </w:t>
      </w:r>
      <w:r w:rsidR="00E072B3">
        <w:rPr>
          <w:sz w:val="24"/>
          <w:lang w:eastAsia="zh-CN"/>
        </w:rPr>
        <w:t xml:space="preserve">For the CAFM beam, </w:t>
      </w:r>
      <w:r w:rsidRPr="009908EC">
        <w:rPr>
          <w:sz w:val="24"/>
          <w:lang w:eastAsia="zh-CN"/>
        </w:rPr>
        <w:t>5 μm bars are resolved over a depth of approximately 4</w:t>
      </w:r>
      <w:r w:rsidR="00AD00A3">
        <w:rPr>
          <w:sz w:val="24"/>
          <w:lang w:eastAsia="zh-CN"/>
        </w:rPr>
        <w:t>2</w:t>
      </w:r>
      <w:r w:rsidRPr="009908EC">
        <w:rPr>
          <w:sz w:val="24"/>
          <w:lang w:eastAsia="zh-CN"/>
        </w:rPr>
        <w:t>0 μm.</w:t>
      </w:r>
    </w:p>
    <w:p w14:paraId="4944C9A1" w14:textId="443773F8" w:rsidR="008A1617" w:rsidRDefault="008A1617" w:rsidP="002536CA">
      <w:pPr>
        <w:pStyle w:val="Default"/>
        <w:jc w:val="both"/>
        <w:rPr>
          <w:b/>
          <w:color w:val="auto"/>
          <w:sz w:val="28"/>
          <w:szCs w:val="28"/>
        </w:rPr>
      </w:pPr>
      <w:r>
        <w:rPr>
          <w:b/>
          <w:color w:val="auto"/>
          <w:sz w:val="28"/>
          <w:szCs w:val="28"/>
        </w:rPr>
        <w:lastRenderedPageBreak/>
        <w:t>Extended DOF for</w:t>
      </w:r>
      <w:r w:rsidR="008142F3">
        <w:rPr>
          <w:b/>
          <w:color w:val="auto"/>
          <w:sz w:val="28"/>
          <w:szCs w:val="28"/>
        </w:rPr>
        <w:t xml:space="preserve"> </w:t>
      </w:r>
      <w:r>
        <w:rPr>
          <w:b/>
          <w:color w:val="auto"/>
          <w:sz w:val="28"/>
          <w:szCs w:val="28"/>
        </w:rPr>
        <w:t>biological tissue imaging</w:t>
      </w:r>
      <w:r w:rsidR="00A65767">
        <w:rPr>
          <w:b/>
          <w:color w:val="auto"/>
          <w:sz w:val="28"/>
          <w:szCs w:val="28"/>
        </w:rPr>
        <w:t xml:space="preserve"> in cellular and sub-cellular resolution</w:t>
      </w:r>
    </w:p>
    <w:p w14:paraId="37F19B89" w14:textId="77777777" w:rsidR="008A1617" w:rsidRPr="008A1617" w:rsidRDefault="008A1617" w:rsidP="002536CA">
      <w:pPr>
        <w:pStyle w:val="Default"/>
        <w:jc w:val="both"/>
        <w:rPr>
          <w:b/>
          <w:color w:val="auto"/>
          <w:sz w:val="28"/>
          <w:szCs w:val="28"/>
        </w:rPr>
      </w:pPr>
    </w:p>
    <w:p w14:paraId="5ECCD308" w14:textId="134F391F" w:rsidR="0052571D" w:rsidRPr="00966C58" w:rsidRDefault="00680831" w:rsidP="002536CA">
      <w:pPr>
        <w:pStyle w:val="Default"/>
        <w:jc w:val="both"/>
        <w:rPr>
          <w:color w:val="00B0F0"/>
          <w:sz w:val="28"/>
          <w:szCs w:val="28"/>
        </w:rPr>
      </w:pPr>
      <w:r w:rsidRPr="00680831">
        <w:rPr>
          <w:color w:val="auto"/>
          <w:sz w:val="28"/>
          <w:szCs w:val="28"/>
        </w:rPr>
        <w:t>One unique</w:t>
      </w:r>
      <w:r w:rsidR="001D4852">
        <w:rPr>
          <w:color w:val="auto"/>
          <w:sz w:val="28"/>
          <w:szCs w:val="28"/>
        </w:rPr>
        <w:t xml:space="preserve"> feature</w:t>
      </w:r>
      <w:r w:rsidRPr="00680831">
        <w:rPr>
          <w:color w:val="auto"/>
          <w:sz w:val="28"/>
          <w:szCs w:val="28"/>
        </w:rPr>
        <w:t xml:space="preserve"> of </w:t>
      </w:r>
      <w:r>
        <w:rPr>
          <w:color w:val="auto"/>
          <w:sz w:val="28"/>
          <w:szCs w:val="28"/>
        </w:rPr>
        <w:t xml:space="preserve">OCT is its capability </w:t>
      </w:r>
      <w:r w:rsidR="006A5BD4">
        <w:rPr>
          <w:color w:val="auto"/>
          <w:sz w:val="28"/>
          <w:szCs w:val="28"/>
        </w:rPr>
        <w:t>to acquire</w:t>
      </w:r>
      <w:r>
        <w:rPr>
          <w:color w:val="auto"/>
          <w:sz w:val="28"/>
          <w:szCs w:val="28"/>
        </w:rPr>
        <w:t xml:space="preserve"> cross-sectional images of internal organs </w:t>
      </w:r>
      <w:r w:rsidR="00DD0FAB">
        <w:rPr>
          <w:i/>
          <w:color w:val="auto"/>
          <w:sz w:val="28"/>
          <w:szCs w:val="28"/>
        </w:rPr>
        <w:t xml:space="preserve">in </w:t>
      </w:r>
      <w:r w:rsidRPr="00680831">
        <w:rPr>
          <w:i/>
          <w:color w:val="auto"/>
          <w:sz w:val="28"/>
          <w:szCs w:val="28"/>
        </w:rPr>
        <w:t>vivo</w:t>
      </w:r>
      <w:r>
        <w:rPr>
          <w:color w:val="auto"/>
          <w:sz w:val="28"/>
          <w:szCs w:val="28"/>
        </w:rPr>
        <w:t xml:space="preserve"> through a small-diameter, flexible, </w:t>
      </w:r>
      <w:r w:rsidR="00855146">
        <w:rPr>
          <w:color w:val="auto"/>
          <w:sz w:val="28"/>
          <w:szCs w:val="28"/>
        </w:rPr>
        <w:t>sca</w:t>
      </w:r>
      <w:r>
        <w:rPr>
          <w:color w:val="auto"/>
          <w:sz w:val="28"/>
          <w:szCs w:val="28"/>
        </w:rPr>
        <w:t>nning fiber optic probe</w:t>
      </w:r>
      <w:r w:rsidR="006A5BD4">
        <w:rPr>
          <w:color w:val="auto"/>
          <w:sz w:val="28"/>
          <w:szCs w:val="28"/>
        </w:rPr>
        <w:t>s</w:t>
      </w:r>
      <w:r>
        <w:rPr>
          <w:color w:val="auto"/>
          <w:sz w:val="28"/>
          <w:szCs w:val="28"/>
        </w:rPr>
        <w:t xml:space="preserve"> </w:t>
      </w:r>
      <w:r w:rsidRPr="00680831">
        <w:rPr>
          <w:color w:val="FF0000"/>
          <w:sz w:val="28"/>
          <w:szCs w:val="28"/>
        </w:rPr>
        <w:t>[</w:t>
      </w:r>
      <w:r w:rsidR="007C1ACF">
        <w:rPr>
          <w:color w:val="FF0000"/>
          <w:sz w:val="28"/>
          <w:szCs w:val="28"/>
        </w:rPr>
        <w:t>21, 22</w:t>
      </w:r>
      <w:r w:rsidRPr="00680831">
        <w:rPr>
          <w:color w:val="FF0000"/>
          <w:sz w:val="28"/>
          <w:szCs w:val="28"/>
        </w:rPr>
        <w:t>]</w:t>
      </w:r>
      <w:r>
        <w:rPr>
          <w:color w:val="auto"/>
          <w:sz w:val="28"/>
          <w:szCs w:val="28"/>
        </w:rPr>
        <w:t>.</w:t>
      </w:r>
      <w:r w:rsidR="00485B34">
        <w:rPr>
          <w:color w:val="auto"/>
          <w:sz w:val="28"/>
          <w:szCs w:val="28"/>
        </w:rPr>
        <w:t xml:space="preserve"> </w:t>
      </w:r>
      <w:r w:rsidR="00762887">
        <w:rPr>
          <w:color w:val="auto"/>
          <w:sz w:val="28"/>
          <w:szCs w:val="28"/>
        </w:rPr>
        <w:t>Previously</w:t>
      </w:r>
      <w:r w:rsidR="00E2024A">
        <w:rPr>
          <w:color w:val="auto"/>
          <w:sz w:val="28"/>
          <w:szCs w:val="28"/>
        </w:rPr>
        <w:t xml:space="preserve">, </w:t>
      </w:r>
      <w:r w:rsidR="00DD0FAB">
        <w:rPr>
          <w:i/>
          <w:color w:val="auto"/>
          <w:sz w:val="28"/>
          <w:szCs w:val="28"/>
        </w:rPr>
        <w:t>in</w:t>
      </w:r>
      <w:r w:rsidR="00402FBB">
        <w:rPr>
          <w:i/>
          <w:color w:val="auto"/>
          <w:sz w:val="28"/>
          <w:szCs w:val="28"/>
        </w:rPr>
        <w:t xml:space="preserve"> </w:t>
      </w:r>
      <w:r w:rsidR="00762887" w:rsidRPr="005A65B6">
        <w:rPr>
          <w:i/>
          <w:color w:val="auto"/>
          <w:sz w:val="28"/>
          <w:szCs w:val="28"/>
        </w:rPr>
        <w:t>vivo</w:t>
      </w:r>
      <w:r w:rsidR="00762887">
        <w:rPr>
          <w:color w:val="auto"/>
          <w:sz w:val="28"/>
          <w:szCs w:val="28"/>
        </w:rPr>
        <w:t xml:space="preserve"> endoscopic</w:t>
      </w:r>
      <w:r w:rsidR="006A5BD4">
        <w:rPr>
          <w:color w:val="auto"/>
          <w:sz w:val="28"/>
          <w:szCs w:val="28"/>
        </w:rPr>
        <w:t>, cross-sectional</w:t>
      </w:r>
      <w:r w:rsidR="00762887">
        <w:rPr>
          <w:color w:val="auto"/>
          <w:sz w:val="28"/>
          <w:szCs w:val="28"/>
        </w:rPr>
        <w:t xml:space="preserve"> OCT imaging</w:t>
      </w:r>
      <w:r w:rsidR="00855146">
        <w:rPr>
          <w:color w:val="auto"/>
          <w:sz w:val="28"/>
          <w:szCs w:val="28"/>
        </w:rPr>
        <w:t xml:space="preserve"> </w:t>
      </w:r>
      <w:r w:rsidR="006A5BD4">
        <w:rPr>
          <w:color w:val="auto"/>
          <w:sz w:val="28"/>
          <w:szCs w:val="28"/>
        </w:rPr>
        <w:t xml:space="preserve">at </w:t>
      </w:r>
      <w:r w:rsidR="00855146">
        <w:rPr>
          <w:color w:val="auto"/>
          <w:sz w:val="28"/>
          <w:szCs w:val="28"/>
        </w:rPr>
        <w:t xml:space="preserve">cellular-level resolution </w:t>
      </w:r>
      <w:r w:rsidR="006A5BD4">
        <w:rPr>
          <w:color w:val="auto"/>
          <w:sz w:val="28"/>
          <w:szCs w:val="28"/>
        </w:rPr>
        <w:t>has been hindered by</w:t>
      </w:r>
      <w:r w:rsidR="00855146">
        <w:rPr>
          <w:color w:val="auto"/>
          <w:sz w:val="28"/>
          <w:szCs w:val="28"/>
        </w:rPr>
        <w:t xml:space="preserve"> the limited</w:t>
      </w:r>
      <w:r w:rsidR="00A84E24">
        <w:rPr>
          <w:color w:val="auto"/>
          <w:sz w:val="28"/>
          <w:szCs w:val="28"/>
        </w:rPr>
        <w:t xml:space="preserve"> DOF </w:t>
      </w:r>
      <w:r w:rsidR="006A5BD4">
        <w:rPr>
          <w:color w:val="auto"/>
          <w:sz w:val="28"/>
          <w:szCs w:val="28"/>
        </w:rPr>
        <w:t>of conventional probe designs</w:t>
      </w:r>
      <w:r w:rsidR="005A65B6">
        <w:rPr>
          <w:color w:val="auto"/>
          <w:sz w:val="28"/>
          <w:szCs w:val="28"/>
        </w:rPr>
        <w:t xml:space="preserve">. </w:t>
      </w:r>
      <w:r w:rsidR="004C396A">
        <w:rPr>
          <w:color w:val="auto"/>
          <w:sz w:val="28"/>
          <w:szCs w:val="28"/>
        </w:rPr>
        <w:t>The significantly extended DOF of</w:t>
      </w:r>
      <w:r w:rsidR="00A45EDE">
        <w:rPr>
          <w:color w:val="auto"/>
          <w:sz w:val="28"/>
          <w:szCs w:val="28"/>
        </w:rPr>
        <w:t xml:space="preserve"> the</w:t>
      </w:r>
      <w:r w:rsidR="004C396A">
        <w:rPr>
          <w:color w:val="auto"/>
          <w:sz w:val="28"/>
          <w:szCs w:val="28"/>
        </w:rPr>
        <w:t xml:space="preserve"> </w:t>
      </w:r>
      <w:r w:rsidR="00855146">
        <w:rPr>
          <w:color w:val="auto"/>
          <w:sz w:val="28"/>
          <w:szCs w:val="28"/>
        </w:rPr>
        <w:t xml:space="preserve">CAFM </w:t>
      </w:r>
      <w:r w:rsidR="004C396A">
        <w:rPr>
          <w:color w:val="auto"/>
          <w:sz w:val="28"/>
          <w:szCs w:val="28"/>
        </w:rPr>
        <w:t xml:space="preserve">beam </w:t>
      </w:r>
      <w:r w:rsidR="00855146">
        <w:rPr>
          <w:color w:val="auto"/>
          <w:sz w:val="28"/>
          <w:szCs w:val="28"/>
        </w:rPr>
        <w:t xml:space="preserve">generated by </w:t>
      </w:r>
      <w:r w:rsidR="004C396A">
        <w:rPr>
          <w:color w:val="auto"/>
          <w:sz w:val="28"/>
          <w:szCs w:val="28"/>
        </w:rPr>
        <w:t xml:space="preserve">the </w:t>
      </w:r>
      <w:r w:rsidR="00855146">
        <w:rPr>
          <w:color w:val="auto"/>
          <w:sz w:val="28"/>
          <w:szCs w:val="28"/>
        </w:rPr>
        <w:t xml:space="preserve">compact and miniaturized </w:t>
      </w:r>
      <w:r w:rsidR="006A5BD4">
        <w:rPr>
          <w:color w:val="auto"/>
          <w:sz w:val="28"/>
          <w:szCs w:val="28"/>
        </w:rPr>
        <w:t xml:space="preserve">self-imaging wavefront division </w:t>
      </w:r>
      <w:r w:rsidR="00855146">
        <w:rPr>
          <w:color w:val="auto"/>
          <w:sz w:val="28"/>
          <w:szCs w:val="28"/>
        </w:rPr>
        <w:t xml:space="preserve">fiber optic probe </w:t>
      </w:r>
      <w:r w:rsidR="004C396A">
        <w:rPr>
          <w:color w:val="auto"/>
          <w:sz w:val="28"/>
          <w:szCs w:val="28"/>
        </w:rPr>
        <w:t>guarantees</w:t>
      </w:r>
      <w:r w:rsidR="00006E6D">
        <w:rPr>
          <w:color w:val="auto"/>
          <w:sz w:val="28"/>
          <w:szCs w:val="28"/>
        </w:rPr>
        <w:t xml:space="preserve"> high-resolution OCT </w:t>
      </w:r>
      <w:r w:rsidR="004C396A">
        <w:rPr>
          <w:color w:val="auto"/>
          <w:sz w:val="28"/>
          <w:szCs w:val="28"/>
        </w:rPr>
        <w:t>imag</w:t>
      </w:r>
      <w:r w:rsidR="002C5AE9">
        <w:rPr>
          <w:color w:val="auto"/>
          <w:sz w:val="28"/>
          <w:szCs w:val="28"/>
        </w:rPr>
        <w:t>e</w:t>
      </w:r>
      <w:r w:rsidR="004C396A">
        <w:rPr>
          <w:color w:val="auto"/>
          <w:sz w:val="28"/>
          <w:szCs w:val="28"/>
        </w:rPr>
        <w:t xml:space="preserve"> over a </w:t>
      </w:r>
      <w:r w:rsidR="006A5BD4">
        <w:rPr>
          <w:color w:val="auto"/>
          <w:sz w:val="28"/>
          <w:szCs w:val="28"/>
        </w:rPr>
        <w:t xml:space="preserve">much </w:t>
      </w:r>
      <w:r w:rsidR="00A45EDE">
        <w:rPr>
          <w:color w:val="auto"/>
          <w:sz w:val="28"/>
          <w:szCs w:val="28"/>
        </w:rPr>
        <w:t>greate</w:t>
      </w:r>
      <w:r w:rsidR="006A5BD4">
        <w:rPr>
          <w:color w:val="auto"/>
          <w:sz w:val="28"/>
          <w:szCs w:val="28"/>
        </w:rPr>
        <w:t>r</w:t>
      </w:r>
      <w:r w:rsidR="00006E6D">
        <w:rPr>
          <w:color w:val="auto"/>
          <w:sz w:val="28"/>
          <w:szCs w:val="28"/>
        </w:rPr>
        <w:t xml:space="preserve"> depth range</w:t>
      </w:r>
      <w:r w:rsidR="0052571D">
        <w:rPr>
          <w:color w:val="auto"/>
          <w:sz w:val="28"/>
          <w:szCs w:val="28"/>
        </w:rPr>
        <w:t xml:space="preserve">. </w:t>
      </w:r>
      <w:r w:rsidR="006A5BD4">
        <w:rPr>
          <w:color w:val="auto"/>
          <w:sz w:val="28"/>
          <w:szCs w:val="28"/>
        </w:rPr>
        <w:t xml:space="preserve">In order to demonstrate the potential of the CAFM beam to be utilized for endoscopic, cellular-level </w:t>
      </w:r>
      <w:r w:rsidR="000506F3">
        <w:rPr>
          <w:color w:val="auto"/>
          <w:sz w:val="28"/>
          <w:szCs w:val="28"/>
        </w:rPr>
        <w:t xml:space="preserve">resolution </w:t>
      </w:r>
      <w:r w:rsidR="006A5BD4">
        <w:rPr>
          <w:color w:val="auto"/>
          <w:sz w:val="28"/>
          <w:szCs w:val="28"/>
        </w:rPr>
        <w:t xml:space="preserve">imaging, </w:t>
      </w:r>
      <w:r w:rsidR="00AB53AF">
        <w:rPr>
          <w:color w:val="auto"/>
          <w:sz w:val="28"/>
          <w:szCs w:val="28"/>
        </w:rPr>
        <w:t xml:space="preserve">images </w:t>
      </w:r>
      <w:r w:rsidR="006A5BD4">
        <w:rPr>
          <w:color w:val="auto"/>
          <w:sz w:val="28"/>
          <w:szCs w:val="28"/>
        </w:rPr>
        <w:t xml:space="preserve">of freshly excised swine esophagus </w:t>
      </w:r>
      <w:r w:rsidR="00AB53AF">
        <w:rPr>
          <w:color w:val="auto"/>
          <w:sz w:val="28"/>
          <w:szCs w:val="28"/>
        </w:rPr>
        <w:t xml:space="preserve">were acquired. </w:t>
      </w:r>
      <w:r w:rsidR="007B4572" w:rsidRPr="006F4585">
        <w:rPr>
          <w:color w:val="FF0000"/>
          <w:sz w:val="28"/>
          <w:szCs w:val="28"/>
        </w:rPr>
        <w:t xml:space="preserve">Fig. </w:t>
      </w:r>
      <w:r w:rsidR="00E16852">
        <w:rPr>
          <w:color w:val="FF0000"/>
          <w:sz w:val="28"/>
          <w:szCs w:val="28"/>
        </w:rPr>
        <w:t>4</w:t>
      </w:r>
      <w:r w:rsidR="00B6186C" w:rsidRPr="006F4585">
        <w:rPr>
          <w:color w:val="FF0000"/>
          <w:sz w:val="28"/>
          <w:szCs w:val="28"/>
        </w:rPr>
        <w:t xml:space="preserve"> </w:t>
      </w:r>
      <w:r w:rsidR="000506F3">
        <w:rPr>
          <w:color w:val="auto"/>
          <w:sz w:val="28"/>
          <w:szCs w:val="28"/>
        </w:rPr>
        <w:t>shows a comparison of the</w:t>
      </w:r>
      <w:r w:rsidR="007B4572">
        <w:rPr>
          <w:color w:val="auto"/>
          <w:sz w:val="28"/>
          <w:szCs w:val="28"/>
        </w:rPr>
        <w:t xml:space="preserve"> cross</w:t>
      </w:r>
      <w:r w:rsidR="00E81297">
        <w:rPr>
          <w:color w:val="auto"/>
          <w:sz w:val="28"/>
          <w:szCs w:val="28"/>
        </w:rPr>
        <w:t xml:space="preserve">-sectional </w:t>
      </w:r>
      <w:r w:rsidR="00AE4B9E">
        <w:rPr>
          <w:color w:val="auto"/>
          <w:sz w:val="28"/>
          <w:szCs w:val="28"/>
        </w:rPr>
        <w:t>μ</w:t>
      </w:r>
      <w:r w:rsidR="007B4572">
        <w:rPr>
          <w:color w:val="auto"/>
          <w:sz w:val="28"/>
          <w:szCs w:val="28"/>
        </w:rPr>
        <w:t>OCT image</w:t>
      </w:r>
      <w:r w:rsidR="00B6186C">
        <w:rPr>
          <w:color w:val="auto"/>
          <w:sz w:val="28"/>
          <w:szCs w:val="28"/>
        </w:rPr>
        <w:t>s</w:t>
      </w:r>
      <w:r w:rsidR="000506F3">
        <w:rPr>
          <w:color w:val="auto"/>
          <w:sz w:val="28"/>
          <w:szCs w:val="28"/>
        </w:rPr>
        <w:t xml:space="preserve"> </w:t>
      </w:r>
      <w:r w:rsidR="0032101E">
        <w:rPr>
          <w:color w:val="auto"/>
          <w:sz w:val="28"/>
          <w:szCs w:val="28"/>
        </w:rPr>
        <w:t xml:space="preserve">of a swine esophagus specimen </w:t>
      </w:r>
      <w:r w:rsidR="000506F3">
        <w:rPr>
          <w:color w:val="auto"/>
          <w:sz w:val="28"/>
          <w:szCs w:val="28"/>
        </w:rPr>
        <w:t>acquired by the conventional fiber optic probe and the self-imaging wavefront division fiber optic probe</w:t>
      </w:r>
      <w:r w:rsidR="000B7B50">
        <w:rPr>
          <w:color w:val="auto"/>
          <w:sz w:val="28"/>
          <w:szCs w:val="28"/>
        </w:rPr>
        <w:t xml:space="preserve">. </w:t>
      </w:r>
      <w:r w:rsidR="0032101E">
        <w:rPr>
          <w:color w:val="auto"/>
          <w:sz w:val="28"/>
          <w:szCs w:val="28"/>
        </w:rPr>
        <w:t xml:space="preserve">The </w:t>
      </w:r>
      <w:r w:rsidR="00FA3977">
        <w:rPr>
          <w:color w:val="auto"/>
          <w:sz w:val="28"/>
          <w:szCs w:val="28"/>
        </w:rPr>
        <w:t>i</w:t>
      </w:r>
      <w:r w:rsidR="009C4EE3">
        <w:rPr>
          <w:color w:val="auto"/>
          <w:sz w:val="28"/>
          <w:szCs w:val="28"/>
        </w:rPr>
        <w:t xml:space="preserve">ndividual </w:t>
      </w:r>
      <w:r w:rsidR="00FA3977">
        <w:rPr>
          <w:color w:val="auto"/>
          <w:sz w:val="28"/>
          <w:szCs w:val="28"/>
        </w:rPr>
        <w:t>glycogenate</w:t>
      </w:r>
      <w:r w:rsidR="00A755C2">
        <w:rPr>
          <w:color w:val="auto"/>
          <w:sz w:val="28"/>
          <w:szCs w:val="28"/>
        </w:rPr>
        <w:t>d squamous cell</w:t>
      </w:r>
      <w:r w:rsidR="006A5BD4">
        <w:rPr>
          <w:color w:val="auto"/>
          <w:sz w:val="28"/>
          <w:szCs w:val="28"/>
        </w:rPr>
        <w:t>s</w:t>
      </w:r>
      <w:r w:rsidR="00A755C2">
        <w:rPr>
          <w:color w:val="auto"/>
          <w:sz w:val="28"/>
          <w:szCs w:val="28"/>
        </w:rPr>
        <w:t xml:space="preserve"> residing </w:t>
      </w:r>
      <w:r w:rsidR="006A5BD4">
        <w:rPr>
          <w:color w:val="auto"/>
          <w:sz w:val="28"/>
          <w:szCs w:val="28"/>
        </w:rPr>
        <w:t>within the superficial epithelial layer</w:t>
      </w:r>
      <w:r w:rsidR="00FA3977">
        <w:rPr>
          <w:color w:val="auto"/>
          <w:sz w:val="28"/>
          <w:szCs w:val="28"/>
        </w:rPr>
        <w:t xml:space="preserve"> </w:t>
      </w:r>
      <w:r w:rsidR="005D0672">
        <w:rPr>
          <w:color w:val="auto"/>
          <w:sz w:val="28"/>
          <w:szCs w:val="28"/>
        </w:rPr>
        <w:t>can be clearly resolved</w:t>
      </w:r>
      <w:r w:rsidR="00E072B3">
        <w:rPr>
          <w:color w:val="auto"/>
          <w:sz w:val="28"/>
          <w:szCs w:val="28"/>
        </w:rPr>
        <w:t xml:space="preserve"> by the </w:t>
      </w:r>
      <w:r w:rsidR="00DD0FAB">
        <w:rPr>
          <w:color w:val="auto"/>
          <w:sz w:val="28"/>
          <w:szCs w:val="28"/>
        </w:rPr>
        <w:t>C</w:t>
      </w:r>
      <w:r w:rsidR="00E072B3">
        <w:rPr>
          <w:color w:val="auto"/>
          <w:sz w:val="28"/>
          <w:szCs w:val="28"/>
        </w:rPr>
        <w:t>AFM beam</w:t>
      </w:r>
      <w:r w:rsidR="005D0672">
        <w:rPr>
          <w:color w:val="auto"/>
          <w:sz w:val="28"/>
          <w:szCs w:val="28"/>
        </w:rPr>
        <w:t xml:space="preserve"> over </w:t>
      </w:r>
      <w:r w:rsidR="00E072B3">
        <w:rPr>
          <w:color w:val="auto"/>
          <w:sz w:val="28"/>
          <w:szCs w:val="28"/>
        </w:rPr>
        <w:t xml:space="preserve">a slanted surface that spanned a depth approximately </w:t>
      </w:r>
      <w:r w:rsidR="005D0672">
        <w:rPr>
          <w:color w:val="auto"/>
          <w:sz w:val="28"/>
          <w:szCs w:val="28"/>
        </w:rPr>
        <w:t>4</w:t>
      </w:r>
      <w:r w:rsidR="00E072B3">
        <w:rPr>
          <w:color w:val="auto"/>
          <w:sz w:val="28"/>
          <w:szCs w:val="28"/>
        </w:rPr>
        <w:t>0</w:t>
      </w:r>
      <w:r w:rsidR="005D0672">
        <w:rPr>
          <w:color w:val="auto"/>
          <w:sz w:val="28"/>
          <w:szCs w:val="28"/>
        </w:rPr>
        <w:t xml:space="preserve">0 μm </w:t>
      </w:r>
      <w:r w:rsidR="00837EC0">
        <w:rPr>
          <w:color w:val="auto"/>
          <w:sz w:val="28"/>
          <w:szCs w:val="28"/>
        </w:rPr>
        <w:t>(</w:t>
      </w:r>
      <w:r w:rsidR="00301832">
        <w:rPr>
          <w:color w:val="auto"/>
          <w:sz w:val="28"/>
          <w:szCs w:val="28"/>
        </w:rPr>
        <w:t xml:space="preserve">in </w:t>
      </w:r>
      <w:r w:rsidR="00837EC0">
        <w:rPr>
          <w:color w:val="auto"/>
          <w:sz w:val="28"/>
          <w:szCs w:val="28"/>
        </w:rPr>
        <w:t>air)</w:t>
      </w:r>
      <w:r w:rsidR="0032101E">
        <w:rPr>
          <w:color w:val="auto"/>
          <w:sz w:val="28"/>
          <w:szCs w:val="28"/>
        </w:rPr>
        <w:t xml:space="preserve"> </w:t>
      </w:r>
      <w:r w:rsidR="00EB43A2">
        <w:rPr>
          <w:color w:val="auto"/>
          <w:sz w:val="28"/>
          <w:szCs w:val="28"/>
        </w:rPr>
        <w:t>(</w:t>
      </w:r>
      <w:r w:rsidR="00EB43A2" w:rsidRPr="00CB5652">
        <w:rPr>
          <w:color w:val="FF0000"/>
          <w:sz w:val="28"/>
          <w:szCs w:val="28"/>
        </w:rPr>
        <w:t>Fig. 4b</w:t>
      </w:r>
      <w:r w:rsidR="00E072B3">
        <w:rPr>
          <w:color w:val="auto"/>
          <w:sz w:val="28"/>
          <w:szCs w:val="28"/>
        </w:rPr>
        <w:t xml:space="preserve">). In contrast, </w:t>
      </w:r>
      <w:r w:rsidR="00EB43A2">
        <w:rPr>
          <w:color w:val="auto"/>
          <w:sz w:val="28"/>
          <w:szCs w:val="28"/>
        </w:rPr>
        <w:t>the in-focus depth range for Gaussian beam</w:t>
      </w:r>
      <w:r w:rsidR="00CB5652">
        <w:rPr>
          <w:color w:val="auto"/>
          <w:sz w:val="28"/>
          <w:szCs w:val="28"/>
        </w:rPr>
        <w:t xml:space="preserve"> (</w:t>
      </w:r>
      <w:r w:rsidR="00CB5652" w:rsidRPr="00CB5652">
        <w:rPr>
          <w:color w:val="FF0000"/>
          <w:sz w:val="28"/>
          <w:szCs w:val="28"/>
        </w:rPr>
        <w:t>Fig. 4a</w:t>
      </w:r>
      <w:r w:rsidR="00CB5652">
        <w:rPr>
          <w:color w:val="auto"/>
          <w:sz w:val="28"/>
          <w:szCs w:val="28"/>
        </w:rPr>
        <w:t>)</w:t>
      </w:r>
      <w:r w:rsidR="00EB43A2">
        <w:rPr>
          <w:color w:val="auto"/>
          <w:sz w:val="28"/>
          <w:szCs w:val="28"/>
        </w:rPr>
        <w:t xml:space="preserve"> </w:t>
      </w:r>
      <w:r w:rsidR="00E072B3">
        <w:rPr>
          <w:color w:val="auto"/>
          <w:sz w:val="28"/>
          <w:szCs w:val="28"/>
        </w:rPr>
        <w:t>was</w:t>
      </w:r>
      <w:r w:rsidR="00EB43A2">
        <w:rPr>
          <w:color w:val="auto"/>
          <w:sz w:val="28"/>
          <w:szCs w:val="28"/>
        </w:rPr>
        <w:t xml:space="preserve"> </w:t>
      </w:r>
      <w:r w:rsidR="00E072B3">
        <w:rPr>
          <w:color w:val="auto"/>
          <w:sz w:val="28"/>
          <w:szCs w:val="28"/>
        </w:rPr>
        <w:t>approximately</w:t>
      </w:r>
      <w:r w:rsidR="00EB43A2">
        <w:rPr>
          <w:color w:val="auto"/>
          <w:sz w:val="28"/>
          <w:szCs w:val="28"/>
        </w:rPr>
        <w:t>10</w:t>
      </w:r>
      <w:r w:rsidR="00E072B3">
        <w:rPr>
          <w:color w:val="auto"/>
          <w:sz w:val="28"/>
          <w:szCs w:val="28"/>
        </w:rPr>
        <w:t>0</w:t>
      </w:r>
      <w:r w:rsidR="00EB43A2">
        <w:rPr>
          <w:color w:val="auto"/>
          <w:sz w:val="28"/>
          <w:szCs w:val="28"/>
        </w:rPr>
        <w:t xml:space="preserve"> μm (in air)</w:t>
      </w:r>
      <w:r w:rsidR="005D0672">
        <w:rPr>
          <w:color w:val="auto"/>
          <w:sz w:val="28"/>
          <w:szCs w:val="28"/>
        </w:rPr>
        <w:t xml:space="preserve">. </w:t>
      </w:r>
      <w:r w:rsidR="006A5BD4">
        <w:rPr>
          <w:color w:val="auto"/>
          <w:sz w:val="28"/>
          <w:szCs w:val="28"/>
        </w:rPr>
        <w:t>Magnified portions of the</w:t>
      </w:r>
      <w:r w:rsidR="005D0672">
        <w:rPr>
          <w:color w:val="auto"/>
          <w:sz w:val="28"/>
          <w:szCs w:val="28"/>
        </w:rPr>
        <w:t xml:space="preserve"> images </w:t>
      </w:r>
      <w:r w:rsidR="00CB5652">
        <w:rPr>
          <w:color w:val="auto"/>
          <w:sz w:val="28"/>
          <w:szCs w:val="28"/>
        </w:rPr>
        <w:t xml:space="preserve">in </w:t>
      </w:r>
      <w:r w:rsidR="00CB5652" w:rsidRPr="00CB5652">
        <w:rPr>
          <w:color w:val="FF0000"/>
          <w:sz w:val="28"/>
          <w:szCs w:val="28"/>
        </w:rPr>
        <w:t xml:space="preserve">Fig. 4b </w:t>
      </w:r>
      <w:r w:rsidR="009C4EE3">
        <w:rPr>
          <w:color w:val="auto"/>
          <w:sz w:val="28"/>
          <w:szCs w:val="28"/>
        </w:rPr>
        <w:t>demonstrate</w:t>
      </w:r>
      <w:r w:rsidR="005D0672">
        <w:rPr>
          <w:color w:val="auto"/>
          <w:sz w:val="28"/>
          <w:szCs w:val="28"/>
        </w:rPr>
        <w:t xml:space="preserve"> a </w:t>
      </w:r>
      <w:r w:rsidR="00D3088A">
        <w:rPr>
          <w:color w:val="auto"/>
          <w:sz w:val="28"/>
          <w:szCs w:val="28"/>
        </w:rPr>
        <w:t xml:space="preserve">nearly </w:t>
      </w:r>
      <w:r w:rsidR="005D0672">
        <w:rPr>
          <w:color w:val="auto"/>
          <w:sz w:val="28"/>
          <w:szCs w:val="28"/>
        </w:rPr>
        <w:t xml:space="preserve">non-degrading lateral resolution of </w:t>
      </w:r>
      <w:r w:rsidR="006A5BD4">
        <w:rPr>
          <w:color w:val="auto"/>
          <w:sz w:val="28"/>
          <w:szCs w:val="28"/>
        </w:rPr>
        <w:t xml:space="preserve">the </w:t>
      </w:r>
      <w:r w:rsidR="005D0672">
        <w:rPr>
          <w:color w:val="auto"/>
          <w:sz w:val="28"/>
          <w:szCs w:val="28"/>
        </w:rPr>
        <w:t xml:space="preserve">CAFM beam </w:t>
      </w:r>
      <w:r w:rsidR="00301832">
        <w:rPr>
          <w:color w:val="auto"/>
          <w:sz w:val="28"/>
          <w:szCs w:val="28"/>
        </w:rPr>
        <w:t>over</w:t>
      </w:r>
      <w:r w:rsidR="005D0672">
        <w:rPr>
          <w:color w:val="auto"/>
          <w:sz w:val="28"/>
          <w:szCs w:val="28"/>
        </w:rPr>
        <w:t xml:space="preserve"> </w:t>
      </w:r>
      <w:r w:rsidR="00A45EDE">
        <w:rPr>
          <w:color w:val="auto"/>
          <w:sz w:val="28"/>
          <w:szCs w:val="28"/>
        </w:rPr>
        <w:t>the entire</w:t>
      </w:r>
      <w:r w:rsidR="00837EC0">
        <w:rPr>
          <w:color w:val="auto"/>
          <w:sz w:val="28"/>
          <w:szCs w:val="28"/>
        </w:rPr>
        <w:t xml:space="preserve"> depth range</w:t>
      </w:r>
      <w:r w:rsidR="005D0672">
        <w:rPr>
          <w:color w:val="auto"/>
          <w:sz w:val="28"/>
          <w:szCs w:val="28"/>
        </w:rPr>
        <w:t>.</w:t>
      </w:r>
      <w:r w:rsidR="00916180">
        <w:rPr>
          <w:color w:val="auto"/>
          <w:sz w:val="28"/>
          <w:szCs w:val="28"/>
        </w:rPr>
        <w:t xml:space="preserve"> </w:t>
      </w:r>
      <w:r w:rsidR="00CB5652">
        <w:rPr>
          <w:color w:val="auto"/>
          <w:sz w:val="28"/>
          <w:szCs w:val="28"/>
        </w:rPr>
        <w:t xml:space="preserve">In addition to the extended DOF, </w:t>
      </w:r>
      <w:r w:rsidR="00A45EDE">
        <w:rPr>
          <w:color w:val="auto"/>
          <w:sz w:val="28"/>
          <w:szCs w:val="28"/>
        </w:rPr>
        <w:t xml:space="preserve">the </w:t>
      </w:r>
      <w:r w:rsidR="00790A7B">
        <w:rPr>
          <w:color w:val="auto"/>
          <w:sz w:val="28"/>
          <w:szCs w:val="28"/>
        </w:rPr>
        <w:t>CAFM beam exhibit</w:t>
      </w:r>
      <w:r w:rsidR="00E072B3">
        <w:rPr>
          <w:color w:val="auto"/>
          <w:sz w:val="28"/>
          <w:szCs w:val="28"/>
        </w:rPr>
        <w:t>ed</w:t>
      </w:r>
      <w:r w:rsidR="00790A7B">
        <w:rPr>
          <w:color w:val="auto"/>
          <w:sz w:val="28"/>
          <w:szCs w:val="28"/>
        </w:rPr>
        <w:t xml:space="preserve"> </w:t>
      </w:r>
      <w:r w:rsidR="00CB5652">
        <w:rPr>
          <w:color w:val="auto"/>
          <w:sz w:val="28"/>
          <w:szCs w:val="28"/>
        </w:rPr>
        <w:t xml:space="preserve">a more uniform </w:t>
      </w:r>
      <w:r w:rsidR="001D3EAD">
        <w:rPr>
          <w:color w:val="auto"/>
          <w:sz w:val="28"/>
          <w:szCs w:val="28"/>
        </w:rPr>
        <w:t xml:space="preserve">axial </w:t>
      </w:r>
      <w:r w:rsidR="00CB5652">
        <w:rPr>
          <w:color w:val="auto"/>
          <w:sz w:val="28"/>
          <w:szCs w:val="28"/>
        </w:rPr>
        <w:t xml:space="preserve">intensity distribution attributed to the well-managed </w:t>
      </w:r>
      <w:r w:rsidR="004A36BC">
        <w:rPr>
          <w:color w:val="auto"/>
          <w:sz w:val="28"/>
          <w:szCs w:val="28"/>
        </w:rPr>
        <w:t>energy</w:t>
      </w:r>
      <w:r w:rsidR="00A45EDE">
        <w:rPr>
          <w:color w:val="auto"/>
          <w:sz w:val="28"/>
          <w:szCs w:val="28"/>
        </w:rPr>
        <w:t xml:space="preserve"> distribution between modes. T</w:t>
      </w:r>
      <w:r w:rsidR="001D3EAD">
        <w:rPr>
          <w:color w:val="auto"/>
          <w:sz w:val="28"/>
          <w:szCs w:val="28"/>
        </w:rPr>
        <w:t>he self-healing property</w:t>
      </w:r>
      <w:r w:rsidR="00A45EDE">
        <w:rPr>
          <w:color w:val="auto"/>
          <w:sz w:val="28"/>
          <w:szCs w:val="28"/>
        </w:rPr>
        <w:t xml:space="preserve"> of the CAFM beam also</w:t>
      </w:r>
      <w:r w:rsidR="001D3EAD">
        <w:rPr>
          <w:color w:val="auto"/>
          <w:sz w:val="28"/>
          <w:szCs w:val="28"/>
        </w:rPr>
        <w:t xml:space="preserve"> increase</w:t>
      </w:r>
      <w:r w:rsidR="00440BED">
        <w:rPr>
          <w:color w:val="auto"/>
          <w:sz w:val="28"/>
          <w:szCs w:val="28"/>
        </w:rPr>
        <w:t>d</w:t>
      </w:r>
      <w:r w:rsidR="001D3EAD">
        <w:rPr>
          <w:color w:val="auto"/>
          <w:sz w:val="28"/>
          <w:szCs w:val="28"/>
        </w:rPr>
        <w:t xml:space="preserve"> the penetration depth in tissue that</w:t>
      </w:r>
      <w:r w:rsidR="00B9618E">
        <w:rPr>
          <w:color w:val="auto"/>
          <w:sz w:val="28"/>
          <w:szCs w:val="28"/>
        </w:rPr>
        <w:t xml:space="preserve"> contribute</w:t>
      </w:r>
      <w:r w:rsidR="00440BED">
        <w:rPr>
          <w:color w:val="auto"/>
          <w:sz w:val="28"/>
          <w:szCs w:val="28"/>
        </w:rPr>
        <w:t>d</w:t>
      </w:r>
      <w:r w:rsidR="00A45EDE">
        <w:rPr>
          <w:color w:val="auto"/>
          <w:sz w:val="28"/>
          <w:szCs w:val="28"/>
        </w:rPr>
        <w:t>, for example,</w:t>
      </w:r>
      <w:r w:rsidR="00B9618E">
        <w:rPr>
          <w:color w:val="auto"/>
          <w:sz w:val="28"/>
          <w:szCs w:val="28"/>
        </w:rPr>
        <w:t xml:space="preserve"> to a better-defined</w:t>
      </w:r>
      <w:r w:rsidR="00BE3217">
        <w:rPr>
          <w:color w:val="auto"/>
          <w:sz w:val="28"/>
          <w:szCs w:val="28"/>
        </w:rPr>
        <w:t xml:space="preserve"> boundary between</w:t>
      </w:r>
      <w:r w:rsidR="00A45EDE">
        <w:rPr>
          <w:color w:val="auto"/>
          <w:sz w:val="28"/>
          <w:szCs w:val="28"/>
        </w:rPr>
        <w:t xml:space="preserve"> the</w:t>
      </w:r>
      <w:r w:rsidR="00BE3217">
        <w:rPr>
          <w:color w:val="auto"/>
          <w:sz w:val="28"/>
          <w:szCs w:val="28"/>
        </w:rPr>
        <w:t xml:space="preserve"> epithelium and </w:t>
      </w:r>
      <w:r w:rsidR="00A45EDE">
        <w:rPr>
          <w:color w:val="auto"/>
          <w:sz w:val="28"/>
          <w:szCs w:val="28"/>
        </w:rPr>
        <w:t xml:space="preserve">the </w:t>
      </w:r>
      <w:r w:rsidR="00BE3217">
        <w:rPr>
          <w:color w:val="auto"/>
          <w:sz w:val="28"/>
          <w:szCs w:val="28"/>
        </w:rPr>
        <w:t>lamina propria.</w:t>
      </w:r>
      <w:r w:rsidR="00E81297" w:rsidRPr="005B03BC">
        <w:rPr>
          <w:color w:val="auto"/>
          <w:sz w:val="28"/>
          <w:szCs w:val="28"/>
        </w:rPr>
        <w:t xml:space="preserve"> </w:t>
      </w:r>
      <w:r w:rsidR="00E81297" w:rsidRPr="00966C58">
        <w:rPr>
          <w:color w:val="00B0F0"/>
          <w:sz w:val="28"/>
          <w:szCs w:val="28"/>
        </w:rPr>
        <w:t xml:space="preserve"> </w:t>
      </w:r>
      <w:r w:rsidR="002C5AE9" w:rsidRPr="00966C58">
        <w:rPr>
          <w:color w:val="00B0F0"/>
          <w:sz w:val="28"/>
          <w:szCs w:val="28"/>
        </w:rPr>
        <w:t xml:space="preserve"> </w:t>
      </w:r>
      <w:r w:rsidR="00BB77DD" w:rsidRPr="00966C58">
        <w:rPr>
          <w:color w:val="00B0F0"/>
          <w:sz w:val="28"/>
          <w:szCs w:val="28"/>
        </w:rPr>
        <w:t xml:space="preserve">  </w:t>
      </w:r>
      <w:r w:rsidR="00720819" w:rsidRPr="00966C58">
        <w:rPr>
          <w:color w:val="00B0F0"/>
          <w:sz w:val="28"/>
          <w:szCs w:val="28"/>
        </w:rPr>
        <w:t xml:space="preserve"> </w:t>
      </w:r>
    </w:p>
    <w:p w14:paraId="72C8BB29" w14:textId="77777777" w:rsidR="00006E6D" w:rsidRPr="00016D82" w:rsidRDefault="00006E6D" w:rsidP="002536CA">
      <w:pPr>
        <w:pStyle w:val="Default"/>
        <w:jc w:val="both"/>
        <w:rPr>
          <w:color w:val="auto"/>
          <w:sz w:val="28"/>
          <w:szCs w:val="28"/>
        </w:rPr>
      </w:pPr>
    </w:p>
    <w:p w14:paraId="19C10B42" w14:textId="6C73617E" w:rsidR="00016D82" w:rsidRDefault="00AC7724" w:rsidP="00AE4B9E">
      <w:pPr>
        <w:pStyle w:val="Default"/>
        <w:jc w:val="center"/>
        <w:rPr>
          <w:color w:val="FF0000"/>
          <w:sz w:val="28"/>
          <w:szCs w:val="28"/>
        </w:rPr>
      </w:pPr>
      <w:r>
        <w:rPr>
          <w:noProof/>
          <w:lang w:eastAsia="en-US"/>
        </w:rPr>
        <w:lastRenderedPageBreak/>
        <w:drawing>
          <wp:inline distT="0" distB="0" distL="0" distR="0" wp14:anchorId="7486E58D" wp14:editId="1003C3DC">
            <wp:extent cx="6400800" cy="6809591"/>
            <wp:effectExtent l="0" t="0" r="0" b="0"/>
            <wp:docPr id="10" name="Picture 10" descr="C:\Users\Biwei\AppData\Local\Microsoft\Windows\INetCacheContent.Word\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wei\AppData\Local\Microsoft\Windows\INetCacheContent.Word\Picture1.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6809591"/>
                    </a:xfrm>
                    <a:prstGeom prst="rect">
                      <a:avLst/>
                    </a:prstGeom>
                    <a:noFill/>
                    <a:ln>
                      <a:noFill/>
                    </a:ln>
                  </pic:spPr>
                </pic:pic>
              </a:graphicData>
            </a:graphic>
          </wp:inline>
        </w:drawing>
      </w:r>
    </w:p>
    <w:p w14:paraId="1DD9A417" w14:textId="2849D2F6" w:rsidR="00AB53AF" w:rsidRDefault="0052571D" w:rsidP="00E35CBD">
      <w:pPr>
        <w:pStyle w:val="Default"/>
        <w:jc w:val="both"/>
        <w:rPr>
          <w:color w:val="auto"/>
        </w:rPr>
      </w:pPr>
      <w:r>
        <w:rPr>
          <w:color w:val="auto"/>
        </w:rPr>
        <w:t xml:space="preserve">Fig. </w:t>
      </w:r>
      <w:r w:rsidR="00E16852">
        <w:rPr>
          <w:color w:val="auto"/>
        </w:rPr>
        <w:t>4</w:t>
      </w:r>
      <w:r>
        <w:rPr>
          <w:color w:val="auto"/>
        </w:rPr>
        <w:t xml:space="preserve">. </w:t>
      </w:r>
      <w:r w:rsidR="00813227">
        <w:rPr>
          <w:color w:val="auto"/>
        </w:rPr>
        <w:t xml:space="preserve">(a) </w:t>
      </w:r>
      <w:r w:rsidR="00E35CBD">
        <w:rPr>
          <w:color w:val="auto"/>
        </w:rPr>
        <w:t xml:space="preserve">A cross-sectional </w:t>
      </w:r>
      <w:r w:rsidR="00AE4B9E">
        <w:rPr>
          <w:color w:val="auto"/>
        </w:rPr>
        <w:t>μ</w:t>
      </w:r>
      <w:r w:rsidR="00E35CBD">
        <w:rPr>
          <w:color w:val="auto"/>
        </w:rPr>
        <w:t>OCT image of swine esophagus</w:t>
      </w:r>
      <w:r w:rsidR="006D2D46">
        <w:rPr>
          <w:color w:val="auto"/>
        </w:rPr>
        <w:t xml:space="preserve">, obtained with the </w:t>
      </w:r>
      <w:r w:rsidR="00813227">
        <w:rPr>
          <w:color w:val="auto"/>
        </w:rPr>
        <w:t>conventional fiber optic</w:t>
      </w:r>
      <w:r w:rsidR="006D2D46">
        <w:rPr>
          <w:color w:val="auto"/>
        </w:rPr>
        <w:t xml:space="preserve"> probe </w:t>
      </w:r>
      <w:r w:rsidR="00440BED">
        <w:rPr>
          <w:i/>
          <w:color w:val="auto"/>
        </w:rPr>
        <w:t xml:space="preserve">ex </w:t>
      </w:r>
      <w:r w:rsidR="006D2D46">
        <w:rPr>
          <w:i/>
          <w:color w:val="auto"/>
        </w:rPr>
        <w:t>vivo</w:t>
      </w:r>
      <w:r w:rsidR="00813227">
        <w:rPr>
          <w:color w:val="auto"/>
        </w:rPr>
        <w:t xml:space="preserve">. </w:t>
      </w:r>
      <w:r w:rsidR="004E5385">
        <w:rPr>
          <w:color w:val="auto"/>
        </w:rPr>
        <w:t xml:space="preserve">The two insets on the right are the magnified images </w:t>
      </w:r>
      <w:r w:rsidR="00440BED">
        <w:rPr>
          <w:color w:val="auto"/>
        </w:rPr>
        <w:t>that correspond</w:t>
      </w:r>
      <w:r w:rsidR="004E5385">
        <w:rPr>
          <w:color w:val="auto"/>
        </w:rPr>
        <w:t xml:space="preserve"> to the rectangular regions labeled in the image</w:t>
      </w:r>
      <w:r w:rsidR="00813227">
        <w:rPr>
          <w:color w:val="auto"/>
        </w:rPr>
        <w:t xml:space="preserve">. </w:t>
      </w:r>
      <w:r w:rsidR="00A45EDE">
        <w:rPr>
          <w:color w:val="auto"/>
        </w:rPr>
        <w:t xml:space="preserve">These insets show regions </w:t>
      </w:r>
      <w:r w:rsidR="00440BED">
        <w:rPr>
          <w:color w:val="auto"/>
        </w:rPr>
        <w:t xml:space="preserve">that are </w:t>
      </w:r>
      <w:r w:rsidR="00A45EDE">
        <w:rPr>
          <w:color w:val="auto"/>
        </w:rPr>
        <w:t>consistent with cells but significantly blurred.</w:t>
      </w:r>
      <w:r w:rsidR="002D74DA">
        <w:rPr>
          <w:color w:val="auto"/>
        </w:rPr>
        <w:t xml:space="preserve"> </w:t>
      </w:r>
      <w:r w:rsidR="00813227">
        <w:rPr>
          <w:color w:val="auto"/>
        </w:rPr>
        <w:t>(</w:t>
      </w:r>
      <w:r w:rsidR="004E5385">
        <w:rPr>
          <w:color w:val="auto"/>
        </w:rPr>
        <w:t>b</w:t>
      </w:r>
      <w:r w:rsidR="00813227">
        <w:rPr>
          <w:color w:val="auto"/>
        </w:rPr>
        <w:t xml:space="preserve">) A cross-sectional μOCT image of the same swine esophagus </w:t>
      </w:r>
      <w:r w:rsidR="004E5385">
        <w:rPr>
          <w:color w:val="auto"/>
        </w:rPr>
        <w:t xml:space="preserve">specimen acquired by </w:t>
      </w:r>
      <w:r w:rsidR="00A45EDE">
        <w:rPr>
          <w:color w:val="auto"/>
        </w:rPr>
        <w:t xml:space="preserve">the </w:t>
      </w:r>
      <w:r w:rsidR="004E5385">
        <w:rPr>
          <w:color w:val="auto"/>
        </w:rPr>
        <w:t>self-imaging wavefront division fiber optic probe</w:t>
      </w:r>
      <w:r w:rsidR="008C3034">
        <w:rPr>
          <w:color w:val="auto"/>
        </w:rPr>
        <w:t xml:space="preserve"> </w:t>
      </w:r>
      <w:r w:rsidR="00440BED">
        <w:rPr>
          <w:i/>
          <w:color w:val="auto"/>
        </w:rPr>
        <w:t xml:space="preserve">ex </w:t>
      </w:r>
      <w:r w:rsidR="008C3034">
        <w:rPr>
          <w:i/>
          <w:color w:val="auto"/>
        </w:rPr>
        <w:t>vivo</w:t>
      </w:r>
      <w:r w:rsidR="004E5385">
        <w:rPr>
          <w:color w:val="auto"/>
        </w:rPr>
        <w:t xml:space="preserve">. The specimen was tilted to introduce a more than 400 μm depth offset for demonstration of </w:t>
      </w:r>
      <w:r w:rsidR="00440BED">
        <w:rPr>
          <w:color w:val="auto"/>
        </w:rPr>
        <w:t>the</w:t>
      </w:r>
      <w:r w:rsidR="004E5385">
        <w:rPr>
          <w:color w:val="auto"/>
        </w:rPr>
        <w:t xml:space="preserve"> extended DOF. Three insets on the bottom are the magnified images corresponding to the rectangular regions labeled in the image. </w:t>
      </w:r>
      <w:r w:rsidR="00A45EDE">
        <w:rPr>
          <w:color w:val="auto"/>
        </w:rPr>
        <w:t xml:space="preserve">The insets show that </w:t>
      </w:r>
      <w:r w:rsidR="00A45EDE">
        <w:rPr>
          <w:color w:val="auto"/>
        </w:rPr>
        <w:lastRenderedPageBreak/>
        <w:t>the cells are visualized with high contrast and resolution, throughout the extended focal range.</w:t>
      </w:r>
      <w:r w:rsidR="00E90595">
        <w:rPr>
          <w:color w:val="auto"/>
        </w:rPr>
        <w:t xml:space="preserve"> </w:t>
      </w:r>
      <w:r w:rsidR="004E5385">
        <w:rPr>
          <w:color w:val="auto"/>
        </w:rPr>
        <w:t>(c) The histology</w:t>
      </w:r>
      <w:r w:rsidR="00AF1AB4">
        <w:rPr>
          <w:color w:val="auto"/>
        </w:rPr>
        <w:t xml:space="preserve"> of the specimen</w:t>
      </w:r>
      <w:r w:rsidR="008F6241">
        <w:rPr>
          <w:color w:val="auto"/>
        </w:rPr>
        <w:t xml:space="preserve"> (H&amp;E)</w:t>
      </w:r>
      <w:r w:rsidR="004E5385">
        <w:rPr>
          <w:color w:val="auto"/>
        </w:rPr>
        <w:t>. Scale bar</w:t>
      </w:r>
      <w:r w:rsidR="00A45EDE">
        <w:rPr>
          <w:color w:val="auto"/>
        </w:rPr>
        <w:t>s</w:t>
      </w:r>
      <w:r w:rsidR="004E5385">
        <w:rPr>
          <w:color w:val="auto"/>
        </w:rPr>
        <w:t>: 50 μm.</w:t>
      </w:r>
      <w:r w:rsidR="007B4572">
        <w:rPr>
          <w:color w:val="auto"/>
        </w:rPr>
        <w:t xml:space="preserve"> </w:t>
      </w:r>
      <w:r w:rsidR="00E35CBD">
        <w:rPr>
          <w:color w:val="auto"/>
        </w:rPr>
        <w:t xml:space="preserve"> </w:t>
      </w:r>
    </w:p>
    <w:p w14:paraId="4178DA47" w14:textId="77777777" w:rsidR="00837EC0" w:rsidRDefault="00837EC0" w:rsidP="00E35CBD">
      <w:pPr>
        <w:pStyle w:val="Default"/>
        <w:jc w:val="both"/>
        <w:rPr>
          <w:color w:val="auto"/>
        </w:rPr>
      </w:pPr>
    </w:p>
    <w:p w14:paraId="58F52981" w14:textId="77777777" w:rsidR="00C86104" w:rsidRDefault="00C86104" w:rsidP="00303832">
      <w:pPr>
        <w:pStyle w:val="Default"/>
        <w:jc w:val="both"/>
        <w:rPr>
          <w:b/>
          <w:color w:val="auto"/>
          <w:sz w:val="28"/>
          <w:szCs w:val="28"/>
        </w:rPr>
      </w:pPr>
    </w:p>
    <w:p w14:paraId="299E2900" w14:textId="3C473901" w:rsidR="00A56C2A" w:rsidRDefault="005611CD" w:rsidP="00A56C2A">
      <w:pPr>
        <w:pStyle w:val="Default"/>
        <w:jc w:val="both"/>
        <w:rPr>
          <w:b/>
          <w:color w:val="auto"/>
          <w:sz w:val="28"/>
          <w:szCs w:val="28"/>
        </w:rPr>
      </w:pPr>
      <w:r>
        <w:rPr>
          <w:b/>
          <w:color w:val="auto"/>
          <w:sz w:val="28"/>
          <w:szCs w:val="28"/>
        </w:rPr>
        <w:t>Extended DOF for</w:t>
      </w:r>
      <w:r w:rsidR="002024D6">
        <w:rPr>
          <w:b/>
          <w:color w:val="auto"/>
          <w:sz w:val="28"/>
          <w:szCs w:val="28"/>
        </w:rPr>
        <w:t xml:space="preserve"> t</w:t>
      </w:r>
      <w:r w:rsidR="00AC7724" w:rsidRPr="00AC7724">
        <w:rPr>
          <w:b/>
          <w:color w:val="auto"/>
          <w:sz w:val="28"/>
          <w:szCs w:val="28"/>
        </w:rPr>
        <w:t xml:space="preserve">ethered </w:t>
      </w:r>
      <w:r w:rsidR="00A56C2A" w:rsidRPr="00AC7724">
        <w:rPr>
          <w:b/>
          <w:color w:val="auto"/>
          <w:sz w:val="28"/>
          <w:szCs w:val="28"/>
        </w:rPr>
        <w:t>ca</w:t>
      </w:r>
      <w:r w:rsidR="00A56C2A">
        <w:rPr>
          <w:b/>
          <w:color w:val="auto"/>
          <w:sz w:val="28"/>
          <w:szCs w:val="28"/>
        </w:rPr>
        <w:t>psule endo</w:t>
      </w:r>
      <w:r w:rsidR="0033303A">
        <w:rPr>
          <w:b/>
          <w:color w:val="auto"/>
          <w:sz w:val="28"/>
          <w:szCs w:val="28"/>
        </w:rPr>
        <w:t>micro</w:t>
      </w:r>
      <w:r w:rsidR="00A56C2A">
        <w:rPr>
          <w:b/>
          <w:color w:val="auto"/>
          <w:sz w:val="28"/>
          <w:szCs w:val="28"/>
        </w:rPr>
        <w:t>scopy imaging</w:t>
      </w:r>
      <w:r w:rsidR="002024D6">
        <w:rPr>
          <w:b/>
          <w:color w:val="auto"/>
          <w:sz w:val="28"/>
          <w:szCs w:val="28"/>
        </w:rPr>
        <w:t xml:space="preserve"> of the esophagus</w:t>
      </w:r>
      <w:r w:rsidR="00AC7724">
        <w:rPr>
          <w:b/>
          <w:color w:val="auto"/>
          <w:sz w:val="28"/>
          <w:szCs w:val="28"/>
        </w:rPr>
        <w:t xml:space="preserve"> </w:t>
      </w:r>
      <w:r w:rsidR="00AC7724" w:rsidRPr="00AC7724">
        <w:rPr>
          <w:b/>
          <w:i/>
          <w:color w:val="auto"/>
          <w:sz w:val="28"/>
          <w:szCs w:val="28"/>
        </w:rPr>
        <w:t>in vivo</w:t>
      </w:r>
    </w:p>
    <w:p w14:paraId="4A212356" w14:textId="77777777" w:rsidR="00303832" w:rsidRDefault="00303832" w:rsidP="00E35CBD">
      <w:pPr>
        <w:pStyle w:val="Default"/>
        <w:jc w:val="both"/>
        <w:rPr>
          <w:color w:val="auto"/>
          <w:sz w:val="28"/>
          <w:szCs w:val="28"/>
        </w:rPr>
      </w:pPr>
    </w:p>
    <w:p w14:paraId="71804C23" w14:textId="11FC886E" w:rsidR="00D1650A" w:rsidRPr="00D1650A" w:rsidRDefault="002024D6" w:rsidP="00E35CBD">
      <w:pPr>
        <w:pStyle w:val="Default"/>
        <w:jc w:val="both"/>
        <w:rPr>
          <w:color w:val="auto"/>
          <w:sz w:val="28"/>
          <w:szCs w:val="28"/>
        </w:rPr>
      </w:pPr>
      <w:r>
        <w:rPr>
          <w:color w:val="auto"/>
          <w:sz w:val="28"/>
          <w:szCs w:val="28"/>
        </w:rPr>
        <w:t xml:space="preserve">To demonstrate the performance of the </w:t>
      </w:r>
      <w:r w:rsidR="00A65767">
        <w:rPr>
          <w:color w:val="auto"/>
          <w:sz w:val="28"/>
          <w:szCs w:val="28"/>
        </w:rPr>
        <w:t xml:space="preserve">CAFM beam </w:t>
      </w:r>
      <w:r>
        <w:rPr>
          <w:color w:val="auto"/>
          <w:sz w:val="28"/>
          <w:szCs w:val="28"/>
        </w:rPr>
        <w:t xml:space="preserve">in internal organs </w:t>
      </w:r>
      <w:r w:rsidRPr="002024D6">
        <w:rPr>
          <w:i/>
          <w:color w:val="auto"/>
          <w:sz w:val="28"/>
          <w:szCs w:val="28"/>
        </w:rPr>
        <w:t>in vivo</w:t>
      </w:r>
      <w:r>
        <w:rPr>
          <w:color w:val="auto"/>
          <w:sz w:val="28"/>
          <w:szCs w:val="28"/>
        </w:rPr>
        <w:t>, we fabricated a 11-mm diameter self-imaging wavefront divisi</w:t>
      </w:r>
      <w:r w:rsidR="005611CD">
        <w:rPr>
          <w:color w:val="auto"/>
          <w:sz w:val="28"/>
          <w:szCs w:val="28"/>
        </w:rPr>
        <w:t xml:space="preserve">on fiber optic tethered capsule </w:t>
      </w:r>
      <w:r>
        <w:rPr>
          <w:color w:val="auto"/>
          <w:sz w:val="28"/>
          <w:szCs w:val="28"/>
        </w:rPr>
        <w:t xml:space="preserve">(TCE) </w:t>
      </w:r>
      <w:r w:rsidR="008B6406">
        <w:rPr>
          <w:color w:val="auto"/>
          <w:sz w:val="28"/>
          <w:szCs w:val="28"/>
        </w:rPr>
        <w:t xml:space="preserve">device </w:t>
      </w:r>
      <w:r>
        <w:rPr>
          <w:color w:val="auto"/>
          <w:sz w:val="28"/>
          <w:szCs w:val="28"/>
        </w:rPr>
        <w:t xml:space="preserve">(supplemental material </w:t>
      </w:r>
      <w:r w:rsidR="00582548">
        <w:rPr>
          <w:color w:val="auto"/>
          <w:sz w:val="28"/>
          <w:szCs w:val="28"/>
        </w:rPr>
        <w:t>section</w:t>
      </w:r>
      <w:r w:rsidR="00582548">
        <w:rPr>
          <w:rFonts w:hint="eastAsia"/>
          <w:color w:val="auto"/>
          <w:sz w:val="28"/>
          <w:szCs w:val="28"/>
        </w:rPr>
        <w:t xml:space="preserve"> 4</w:t>
      </w:r>
      <w:r>
        <w:rPr>
          <w:color w:val="auto"/>
          <w:sz w:val="28"/>
          <w:szCs w:val="28"/>
        </w:rPr>
        <w:t>), and compared it to a c</w:t>
      </w:r>
      <w:r w:rsidR="00D40222">
        <w:rPr>
          <w:color w:val="auto"/>
          <w:sz w:val="28"/>
          <w:szCs w:val="28"/>
        </w:rPr>
        <w:t>onventional</w:t>
      </w:r>
      <w:r>
        <w:rPr>
          <w:color w:val="auto"/>
          <w:sz w:val="28"/>
          <w:szCs w:val="28"/>
        </w:rPr>
        <w:t xml:space="preserve"> </w:t>
      </w:r>
      <w:r w:rsidR="00E16BA6">
        <w:rPr>
          <w:color w:val="auto"/>
          <w:sz w:val="28"/>
          <w:szCs w:val="28"/>
        </w:rPr>
        <w:t xml:space="preserve">optics </w:t>
      </w:r>
      <w:r>
        <w:rPr>
          <w:color w:val="auto"/>
          <w:sz w:val="28"/>
          <w:szCs w:val="28"/>
        </w:rPr>
        <w:t xml:space="preserve">tethered </w:t>
      </w:r>
      <w:r w:rsidR="00D40222">
        <w:rPr>
          <w:color w:val="auto"/>
          <w:sz w:val="28"/>
          <w:szCs w:val="28"/>
        </w:rPr>
        <w:t>capsule</w:t>
      </w:r>
      <w:r>
        <w:rPr>
          <w:color w:val="auto"/>
          <w:sz w:val="28"/>
          <w:szCs w:val="28"/>
        </w:rPr>
        <w:t xml:space="preserve"> with the same diameter </w:t>
      </w:r>
      <w:r w:rsidRPr="002024D6">
        <w:rPr>
          <w:color w:val="FF0000"/>
          <w:sz w:val="28"/>
          <w:szCs w:val="28"/>
        </w:rPr>
        <w:t>[23]</w:t>
      </w:r>
      <w:r>
        <w:rPr>
          <w:color w:val="auto"/>
          <w:sz w:val="28"/>
          <w:szCs w:val="28"/>
        </w:rPr>
        <w:t>.</w:t>
      </w:r>
      <w:r w:rsidR="00D40222">
        <w:rPr>
          <w:color w:val="auto"/>
          <w:sz w:val="28"/>
          <w:szCs w:val="28"/>
        </w:rPr>
        <w:t xml:space="preserve"> </w:t>
      </w:r>
      <w:r>
        <w:rPr>
          <w:color w:val="auto"/>
          <w:sz w:val="28"/>
          <w:szCs w:val="28"/>
        </w:rPr>
        <w:t>The conventional</w:t>
      </w:r>
      <w:r w:rsidR="00E16BA6">
        <w:rPr>
          <w:color w:val="auto"/>
          <w:sz w:val="28"/>
          <w:szCs w:val="28"/>
        </w:rPr>
        <w:t xml:space="preserve"> optics</w:t>
      </w:r>
      <w:r>
        <w:rPr>
          <w:color w:val="auto"/>
          <w:sz w:val="28"/>
          <w:szCs w:val="28"/>
        </w:rPr>
        <w:t xml:space="preserve"> capsule </w:t>
      </w:r>
      <w:r w:rsidR="00D40222">
        <w:rPr>
          <w:color w:val="auto"/>
          <w:sz w:val="28"/>
          <w:szCs w:val="28"/>
        </w:rPr>
        <w:t>provide</w:t>
      </w:r>
      <w:r>
        <w:rPr>
          <w:color w:val="auto"/>
          <w:sz w:val="28"/>
          <w:szCs w:val="28"/>
        </w:rPr>
        <w:t>d</w:t>
      </w:r>
      <w:r w:rsidR="00D40222">
        <w:rPr>
          <w:color w:val="auto"/>
          <w:sz w:val="28"/>
          <w:szCs w:val="28"/>
        </w:rPr>
        <w:t xml:space="preserve"> a </w:t>
      </w:r>
      <w:r>
        <w:rPr>
          <w:color w:val="auto"/>
          <w:sz w:val="28"/>
          <w:szCs w:val="28"/>
        </w:rPr>
        <w:t xml:space="preserve">focused </w:t>
      </w:r>
      <w:r w:rsidR="00377292">
        <w:rPr>
          <w:color w:val="auto"/>
          <w:sz w:val="28"/>
          <w:szCs w:val="28"/>
        </w:rPr>
        <w:t>Gaussian beam with a</w:t>
      </w:r>
      <w:r w:rsidR="00497025">
        <w:rPr>
          <w:color w:val="auto"/>
          <w:sz w:val="28"/>
          <w:szCs w:val="28"/>
        </w:rPr>
        <w:t xml:space="preserve"> finest</w:t>
      </w:r>
      <w:r w:rsidR="00377292">
        <w:rPr>
          <w:color w:val="auto"/>
          <w:sz w:val="28"/>
          <w:szCs w:val="28"/>
        </w:rPr>
        <w:t xml:space="preserve"> </w:t>
      </w:r>
      <w:r w:rsidR="00497025">
        <w:rPr>
          <w:color w:val="auto"/>
          <w:sz w:val="28"/>
          <w:szCs w:val="28"/>
        </w:rPr>
        <w:t>FWHM of approximately 35</w:t>
      </w:r>
      <w:r w:rsidR="00D40222">
        <w:rPr>
          <w:color w:val="auto"/>
          <w:sz w:val="28"/>
          <w:szCs w:val="28"/>
        </w:rPr>
        <w:t xml:space="preserve"> μm</w:t>
      </w:r>
      <w:r>
        <w:rPr>
          <w:color w:val="auto"/>
          <w:sz w:val="28"/>
          <w:szCs w:val="28"/>
        </w:rPr>
        <w:t xml:space="preserve"> and a DOF</w:t>
      </w:r>
      <w:r w:rsidR="00E16BA6">
        <w:rPr>
          <w:color w:val="auto"/>
          <w:sz w:val="28"/>
          <w:szCs w:val="28"/>
        </w:rPr>
        <w:t>, defined as twice the Rayleigh rage,</w:t>
      </w:r>
      <w:r>
        <w:rPr>
          <w:color w:val="auto"/>
          <w:sz w:val="28"/>
          <w:szCs w:val="28"/>
        </w:rPr>
        <w:t xml:space="preserve"> of 4 mm</w:t>
      </w:r>
      <w:r w:rsidR="00D40222">
        <w:rPr>
          <w:color w:val="auto"/>
          <w:sz w:val="28"/>
          <w:szCs w:val="28"/>
        </w:rPr>
        <w:t>, wh</w:t>
      </w:r>
      <w:r>
        <w:rPr>
          <w:color w:val="auto"/>
          <w:sz w:val="28"/>
          <w:szCs w:val="28"/>
        </w:rPr>
        <w:t xml:space="preserve">ereas </w:t>
      </w:r>
      <w:r w:rsidR="00D40222">
        <w:rPr>
          <w:color w:val="auto"/>
          <w:sz w:val="28"/>
          <w:szCs w:val="28"/>
        </w:rPr>
        <w:t>the</w:t>
      </w:r>
      <w:r w:rsidR="006C0C7B">
        <w:rPr>
          <w:color w:val="auto"/>
          <w:sz w:val="28"/>
          <w:szCs w:val="28"/>
        </w:rPr>
        <w:t xml:space="preserve"> focused</w:t>
      </w:r>
      <w:r w:rsidR="00D40222">
        <w:rPr>
          <w:color w:val="auto"/>
          <w:sz w:val="28"/>
          <w:szCs w:val="28"/>
        </w:rPr>
        <w:t xml:space="preserve"> CAFM</w:t>
      </w:r>
      <w:r w:rsidR="008D3E67">
        <w:rPr>
          <w:color w:val="auto"/>
          <w:sz w:val="28"/>
          <w:szCs w:val="28"/>
        </w:rPr>
        <w:t xml:space="preserve"> beam</w:t>
      </w:r>
      <w:r w:rsidR="00582548">
        <w:rPr>
          <w:rFonts w:hint="eastAsia"/>
          <w:color w:val="auto"/>
          <w:sz w:val="28"/>
          <w:szCs w:val="28"/>
        </w:rPr>
        <w:t xml:space="preserve"> </w:t>
      </w:r>
      <w:r w:rsidR="005611CD">
        <w:rPr>
          <w:color w:val="auto"/>
          <w:sz w:val="28"/>
          <w:szCs w:val="28"/>
        </w:rPr>
        <w:t>ha</w:t>
      </w:r>
      <w:r w:rsidR="00E16BA6">
        <w:rPr>
          <w:color w:val="auto"/>
          <w:sz w:val="28"/>
          <w:szCs w:val="28"/>
        </w:rPr>
        <w:t>d</w:t>
      </w:r>
      <w:r w:rsidR="00582548">
        <w:rPr>
          <w:color w:val="auto"/>
          <w:sz w:val="28"/>
          <w:szCs w:val="28"/>
        </w:rPr>
        <w:t xml:space="preserve"> a finest </w:t>
      </w:r>
      <w:r w:rsidR="00E16BA6">
        <w:rPr>
          <w:color w:val="auto"/>
          <w:sz w:val="28"/>
          <w:szCs w:val="28"/>
        </w:rPr>
        <w:t xml:space="preserve">focal spot </w:t>
      </w:r>
      <w:r w:rsidR="00582548">
        <w:rPr>
          <w:color w:val="auto"/>
          <w:sz w:val="28"/>
          <w:szCs w:val="28"/>
        </w:rPr>
        <w:t xml:space="preserve">FWHM of 7 μm </w:t>
      </w:r>
      <w:r w:rsidR="0098676A">
        <w:rPr>
          <w:color w:val="auto"/>
          <w:sz w:val="28"/>
          <w:szCs w:val="28"/>
        </w:rPr>
        <w:t>and a 3-dB roll-off range of 1.5 mm</w:t>
      </w:r>
      <w:r w:rsidR="00D40222">
        <w:rPr>
          <w:color w:val="auto"/>
          <w:sz w:val="28"/>
          <w:szCs w:val="28"/>
        </w:rPr>
        <w:t>.</w:t>
      </w:r>
      <w:r w:rsidR="00582548">
        <w:rPr>
          <w:color w:val="auto"/>
          <w:sz w:val="28"/>
          <w:szCs w:val="28"/>
        </w:rPr>
        <w:t xml:space="preserve"> Using the same </w:t>
      </w:r>
      <w:r w:rsidR="00E16BA6">
        <w:rPr>
          <w:color w:val="auto"/>
          <w:sz w:val="28"/>
          <w:szCs w:val="28"/>
        </w:rPr>
        <w:t xml:space="preserve">~7-μm-axial-resolution </w:t>
      </w:r>
      <w:r w:rsidR="00582548">
        <w:rPr>
          <w:color w:val="auto"/>
          <w:sz w:val="28"/>
          <w:szCs w:val="28"/>
        </w:rPr>
        <w:t xml:space="preserve">OCT </w:t>
      </w:r>
      <w:r w:rsidR="00E16BA6">
        <w:rPr>
          <w:color w:val="auto"/>
          <w:sz w:val="28"/>
          <w:szCs w:val="28"/>
        </w:rPr>
        <w:t>imaging</w:t>
      </w:r>
      <w:r w:rsidR="00582548">
        <w:rPr>
          <w:color w:val="auto"/>
          <w:sz w:val="28"/>
          <w:szCs w:val="28"/>
        </w:rPr>
        <w:t xml:space="preserve"> system (supplemental material section 4)</w:t>
      </w:r>
      <w:r w:rsidR="00D40222">
        <w:rPr>
          <w:color w:val="auto"/>
          <w:sz w:val="28"/>
          <w:szCs w:val="28"/>
        </w:rPr>
        <w:t xml:space="preserve"> </w:t>
      </w:r>
      <w:r w:rsidR="00582548">
        <w:rPr>
          <w:color w:val="auto"/>
          <w:sz w:val="28"/>
          <w:szCs w:val="28"/>
        </w:rPr>
        <w:t>and rotational</w:t>
      </w:r>
      <w:r w:rsidR="00E16BA6">
        <w:rPr>
          <w:color w:val="auto"/>
          <w:sz w:val="28"/>
          <w:szCs w:val="28"/>
        </w:rPr>
        <w:t xml:space="preserve"> and lateral</w:t>
      </w:r>
      <w:r w:rsidR="00582548">
        <w:rPr>
          <w:color w:val="auto"/>
          <w:sz w:val="28"/>
          <w:szCs w:val="28"/>
        </w:rPr>
        <w:t xml:space="preserve"> sampling rates, both capsules were tested in the esophagus of a living swine. </w:t>
      </w:r>
      <w:r w:rsidR="00311641">
        <w:rPr>
          <w:color w:val="auto"/>
          <w:sz w:val="28"/>
          <w:szCs w:val="28"/>
        </w:rPr>
        <w:t xml:space="preserve">Fig. </w:t>
      </w:r>
      <w:r w:rsidR="00045311">
        <w:rPr>
          <w:color w:val="auto"/>
          <w:sz w:val="28"/>
          <w:szCs w:val="28"/>
        </w:rPr>
        <w:t>5</w:t>
      </w:r>
      <w:r w:rsidR="00311641">
        <w:rPr>
          <w:color w:val="auto"/>
          <w:sz w:val="28"/>
          <w:szCs w:val="28"/>
        </w:rPr>
        <w:t xml:space="preserve"> shows </w:t>
      </w:r>
      <w:r w:rsidR="00A02BC7">
        <w:rPr>
          <w:color w:val="auto"/>
          <w:sz w:val="28"/>
          <w:szCs w:val="28"/>
        </w:rPr>
        <w:t xml:space="preserve">a comparison of </w:t>
      </w:r>
      <w:r w:rsidR="004659E2">
        <w:rPr>
          <w:color w:val="auto"/>
          <w:sz w:val="28"/>
          <w:szCs w:val="28"/>
        </w:rPr>
        <w:t xml:space="preserve">Gaussian and CAFM beam </w:t>
      </w:r>
      <w:r w:rsidR="00E27760">
        <w:rPr>
          <w:color w:val="auto"/>
          <w:sz w:val="28"/>
          <w:szCs w:val="28"/>
        </w:rPr>
        <w:t xml:space="preserve">cross-sectional </w:t>
      </w:r>
      <w:r w:rsidR="004659E2">
        <w:rPr>
          <w:color w:val="auto"/>
          <w:sz w:val="28"/>
          <w:szCs w:val="28"/>
        </w:rPr>
        <w:t xml:space="preserve">OCT </w:t>
      </w:r>
      <w:r w:rsidR="00E27760">
        <w:rPr>
          <w:color w:val="auto"/>
          <w:sz w:val="28"/>
          <w:szCs w:val="28"/>
        </w:rPr>
        <w:t xml:space="preserve">images </w:t>
      </w:r>
      <w:r w:rsidR="004659E2">
        <w:rPr>
          <w:color w:val="auto"/>
          <w:sz w:val="28"/>
          <w:szCs w:val="28"/>
        </w:rPr>
        <w:t xml:space="preserve">from approximately the same location in the swine’s esophagus acquired </w:t>
      </w:r>
      <w:r w:rsidR="004659E2" w:rsidRPr="004659E2">
        <w:rPr>
          <w:i/>
          <w:color w:val="auto"/>
          <w:sz w:val="28"/>
          <w:szCs w:val="28"/>
        </w:rPr>
        <w:t>in vivo</w:t>
      </w:r>
      <w:r w:rsidR="00D35766">
        <w:rPr>
          <w:i/>
          <w:color w:val="auto"/>
          <w:sz w:val="28"/>
          <w:szCs w:val="28"/>
        </w:rPr>
        <w:t xml:space="preserve"> </w:t>
      </w:r>
      <w:r w:rsidR="00D35766">
        <w:rPr>
          <w:color w:val="auto"/>
          <w:sz w:val="28"/>
          <w:szCs w:val="28"/>
        </w:rPr>
        <w:t>(supplemental material section 5)</w:t>
      </w:r>
      <w:r w:rsidR="00A02BC7">
        <w:rPr>
          <w:color w:val="auto"/>
          <w:sz w:val="28"/>
          <w:szCs w:val="28"/>
        </w:rPr>
        <w:t xml:space="preserve">. </w:t>
      </w:r>
      <w:r w:rsidR="004659E2">
        <w:rPr>
          <w:color w:val="auto"/>
          <w:sz w:val="28"/>
          <w:szCs w:val="28"/>
        </w:rPr>
        <w:t xml:space="preserve">At low magnification, the CAFM beam image (Fig. 5b) can be seen to have an equivalent, if not greater, DOF compared to that of the Gaussian beam image (Fig. 5a). At higher magnification, </w:t>
      </w:r>
      <w:r w:rsidR="00E16BA6">
        <w:rPr>
          <w:color w:val="auto"/>
          <w:sz w:val="28"/>
          <w:szCs w:val="28"/>
        </w:rPr>
        <w:t>it can be seen</w:t>
      </w:r>
      <w:r w:rsidR="004659E2">
        <w:rPr>
          <w:color w:val="auto"/>
          <w:sz w:val="28"/>
          <w:szCs w:val="28"/>
        </w:rPr>
        <w:t xml:space="preserve"> that</w:t>
      </w:r>
      <w:r w:rsidR="001B442C" w:rsidRPr="001B442C">
        <w:rPr>
          <w:color w:val="auto"/>
          <w:sz w:val="28"/>
          <w:szCs w:val="28"/>
        </w:rPr>
        <w:t xml:space="preserve"> greater detail</w:t>
      </w:r>
      <w:r w:rsidR="00B37CBD">
        <w:rPr>
          <w:color w:val="auto"/>
          <w:sz w:val="28"/>
          <w:szCs w:val="28"/>
        </w:rPr>
        <w:t xml:space="preserve"> is present in CAFM beam image</w:t>
      </w:r>
      <w:r w:rsidR="004659E2">
        <w:rPr>
          <w:color w:val="auto"/>
          <w:sz w:val="28"/>
          <w:szCs w:val="28"/>
        </w:rPr>
        <w:t xml:space="preserve"> (Fig. 5e) compared to Gaussian beam image (Fig. 5d)</w:t>
      </w:r>
      <w:r w:rsidR="00B37CBD">
        <w:rPr>
          <w:color w:val="auto"/>
          <w:sz w:val="28"/>
          <w:szCs w:val="28"/>
        </w:rPr>
        <w:t>, especially</w:t>
      </w:r>
      <w:r w:rsidR="004659E2">
        <w:rPr>
          <w:color w:val="auto"/>
          <w:sz w:val="28"/>
          <w:szCs w:val="28"/>
        </w:rPr>
        <w:t xml:space="preserve"> in the submucosa/</w:t>
      </w:r>
      <w:r w:rsidR="001B442C" w:rsidRPr="001B442C">
        <w:rPr>
          <w:color w:val="auto"/>
          <w:sz w:val="28"/>
          <w:szCs w:val="28"/>
        </w:rPr>
        <w:t>muscularis mucosa</w:t>
      </w:r>
      <w:r w:rsidR="00B37CBD">
        <w:rPr>
          <w:color w:val="auto"/>
          <w:sz w:val="28"/>
          <w:szCs w:val="28"/>
        </w:rPr>
        <w:t xml:space="preserve">, where </w:t>
      </w:r>
      <w:r w:rsidR="001B442C" w:rsidRPr="001B442C">
        <w:rPr>
          <w:color w:val="auto"/>
          <w:sz w:val="28"/>
          <w:szCs w:val="28"/>
        </w:rPr>
        <w:t>smooth muscle cell bundles</w:t>
      </w:r>
      <w:r w:rsidR="00DC3811">
        <w:rPr>
          <w:color w:val="auto"/>
          <w:sz w:val="28"/>
          <w:szCs w:val="28"/>
        </w:rPr>
        <w:t xml:space="preserve"> </w:t>
      </w:r>
      <w:r w:rsidR="00B37CBD">
        <w:rPr>
          <w:color w:val="auto"/>
          <w:sz w:val="28"/>
          <w:szCs w:val="28"/>
        </w:rPr>
        <w:t xml:space="preserve">and </w:t>
      </w:r>
      <w:r w:rsidR="001B442C" w:rsidRPr="001B442C">
        <w:rPr>
          <w:color w:val="auto"/>
          <w:sz w:val="28"/>
          <w:szCs w:val="28"/>
        </w:rPr>
        <w:t>collagen</w:t>
      </w:r>
      <w:r w:rsidR="004659E2">
        <w:rPr>
          <w:color w:val="auto"/>
          <w:sz w:val="28"/>
          <w:szCs w:val="28"/>
        </w:rPr>
        <w:t xml:space="preserve"> are much more clearly visualized by the CAFM beam capsule</w:t>
      </w:r>
      <w:r w:rsidR="00111922">
        <w:rPr>
          <w:color w:val="auto"/>
          <w:sz w:val="28"/>
          <w:szCs w:val="28"/>
        </w:rPr>
        <w:t>.</w:t>
      </w:r>
      <w:r w:rsidR="004659E2">
        <w:rPr>
          <w:color w:val="auto"/>
          <w:sz w:val="28"/>
          <w:szCs w:val="28"/>
        </w:rPr>
        <w:t xml:space="preserve"> A</w:t>
      </w:r>
      <w:r w:rsidR="001B442C" w:rsidRPr="001B442C">
        <w:rPr>
          <w:color w:val="auto"/>
          <w:sz w:val="28"/>
          <w:szCs w:val="28"/>
        </w:rPr>
        <w:t>ddition</w:t>
      </w:r>
      <w:r w:rsidR="004659E2">
        <w:rPr>
          <w:color w:val="auto"/>
          <w:sz w:val="28"/>
          <w:szCs w:val="28"/>
        </w:rPr>
        <w:t>ally</w:t>
      </w:r>
      <w:r w:rsidR="005C5F3E">
        <w:rPr>
          <w:color w:val="auto"/>
          <w:sz w:val="28"/>
          <w:szCs w:val="28"/>
        </w:rPr>
        <w:t>,</w:t>
      </w:r>
      <w:r w:rsidR="004659E2">
        <w:rPr>
          <w:color w:val="auto"/>
          <w:sz w:val="28"/>
          <w:szCs w:val="28"/>
        </w:rPr>
        <w:t xml:space="preserve"> in the muscularis externa, </w:t>
      </w:r>
      <w:r w:rsidR="001B442C" w:rsidRPr="001B442C">
        <w:rPr>
          <w:color w:val="auto"/>
          <w:sz w:val="28"/>
          <w:szCs w:val="28"/>
        </w:rPr>
        <w:t xml:space="preserve">striations are </w:t>
      </w:r>
      <w:r w:rsidR="00DC3811">
        <w:rPr>
          <w:color w:val="auto"/>
          <w:sz w:val="28"/>
          <w:szCs w:val="28"/>
        </w:rPr>
        <w:t>present</w:t>
      </w:r>
      <w:r w:rsidR="001B442C" w:rsidRPr="001B442C">
        <w:rPr>
          <w:color w:val="auto"/>
          <w:sz w:val="28"/>
          <w:szCs w:val="28"/>
        </w:rPr>
        <w:t xml:space="preserve"> in the </w:t>
      </w:r>
      <w:r w:rsidR="00DC3811">
        <w:rPr>
          <w:color w:val="auto"/>
          <w:sz w:val="28"/>
          <w:szCs w:val="28"/>
        </w:rPr>
        <w:t>CAFM beam</w:t>
      </w:r>
      <w:r w:rsidR="001B442C" w:rsidRPr="001B442C">
        <w:rPr>
          <w:color w:val="auto"/>
          <w:sz w:val="28"/>
          <w:szCs w:val="28"/>
        </w:rPr>
        <w:t xml:space="preserve"> image</w:t>
      </w:r>
      <w:r w:rsidR="00F80DFB">
        <w:rPr>
          <w:color w:val="auto"/>
          <w:sz w:val="28"/>
          <w:szCs w:val="28"/>
        </w:rPr>
        <w:t>, corresponding to smooth muscle, vessels, and nerves interspersed within skeletal muscle, that are not as</w:t>
      </w:r>
      <w:r w:rsidR="001B442C" w:rsidRPr="001B442C">
        <w:rPr>
          <w:color w:val="auto"/>
          <w:sz w:val="28"/>
          <w:szCs w:val="28"/>
        </w:rPr>
        <w:t xml:space="preserve"> </w:t>
      </w:r>
      <w:r w:rsidR="00111922">
        <w:rPr>
          <w:color w:val="auto"/>
          <w:sz w:val="28"/>
          <w:szCs w:val="28"/>
        </w:rPr>
        <w:t>distinguishable</w:t>
      </w:r>
      <w:r w:rsidR="001B442C" w:rsidRPr="001B442C">
        <w:rPr>
          <w:color w:val="auto"/>
          <w:sz w:val="28"/>
          <w:szCs w:val="28"/>
        </w:rPr>
        <w:t xml:space="preserve"> in the </w:t>
      </w:r>
      <w:r w:rsidR="00111922">
        <w:rPr>
          <w:color w:val="auto"/>
          <w:sz w:val="28"/>
          <w:szCs w:val="28"/>
        </w:rPr>
        <w:t>Gaussian beam image</w:t>
      </w:r>
      <w:r w:rsidR="001B442C" w:rsidRPr="001B442C">
        <w:rPr>
          <w:color w:val="auto"/>
          <w:sz w:val="28"/>
          <w:szCs w:val="28"/>
        </w:rPr>
        <w:t>. </w:t>
      </w:r>
    </w:p>
    <w:p w14:paraId="790756E9" w14:textId="2DE3DBB6" w:rsidR="00A56C2A" w:rsidRDefault="00A56C2A" w:rsidP="00E35CBD">
      <w:pPr>
        <w:pStyle w:val="Default"/>
        <w:jc w:val="both"/>
        <w:rPr>
          <w:color w:val="auto"/>
        </w:rPr>
      </w:pPr>
    </w:p>
    <w:p w14:paraId="1970A8F7" w14:textId="3A2D4F9D" w:rsidR="00B019B5" w:rsidRDefault="008C3974" w:rsidP="00E35CBD">
      <w:pPr>
        <w:pStyle w:val="Default"/>
        <w:jc w:val="both"/>
        <w:rPr>
          <w:color w:val="auto"/>
        </w:rPr>
      </w:pPr>
      <w:r>
        <w:rPr>
          <w:noProof/>
          <w:color w:val="auto"/>
          <w:lang w:eastAsia="en-US"/>
        </w:rPr>
        <w:lastRenderedPageBreak/>
        <w:drawing>
          <wp:inline distT="0" distB="0" distL="0" distR="0" wp14:anchorId="7B253F10" wp14:editId="6AC819AA">
            <wp:extent cx="6400800" cy="2889420"/>
            <wp:effectExtent l="0" t="0" r="0" b="6350"/>
            <wp:docPr id="4" name="Picture 4" descr="C:\Users\Biwei Yin\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wei Yin\Desktop\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0" cy="2889420"/>
                    </a:xfrm>
                    <a:prstGeom prst="rect">
                      <a:avLst/>
                    </a:prstGeom>
                    <a:noFill/>
                    <a:ln>
                      <a:noFill/>
                    </a:ln>
                  </pic:spPr>
                </pic:pic>
              </a:graphicData>
            </a:graphic>
          </wp:inline>
        </w:drawing>
      </w:r>
    </w:p>
    <w:p w14:paraId="15EBB18C" w14:textId="51791872" w:rsidR="00B019B5" w:rsidRPr="00B019B5" w:rsidRDefault="00B019B5" w:rsidP="00B019B5">
      <w:pPr>
        <w:pStyle w:val="Default"/>
        <w:jc w:val="both"/>
        <w:rPr>
          <w:color w:val="auto"/>
        </w:rPr>
      </w:pPr>
      <w:r w:rsidRPr="00B019B5">
        <w:rPr>
          <w:color w:val="auto"/>
        </w:rPr>
        <w:t>Fig</w:t>
      </w:r>
      <w:r>
        <w:rPr>
          <w:color w:val="auto"/>
        </w:rPr>
        <w:t>.</w:t>
      </w:r>
      <w:r w:rsidRPr="00B019B5">
        <w:rPr>
          <w:color w:val="auto"/>
        </w:rPr>
        <w:t xml:space="preserve"> </w:t>
      </w:r>
      <w:r>
        <w:rPr>
          <w:color w:val="auto"/>
        </w:rPr>
        <w:t xml:space="preserve">5. </w:t>
      </w:r>
      <w:r w:rsidRPr="00B019B5">
        <w:rPr>
          <w:color w:val="auto"/>
        </w:rPr>
        <w:t>Gaussian</w:t>
      </w:r>
      <w:r w:rsidR="00AC7724">
        <w:rPr>
          <w:color w:val="auto"/>
        </w:rPr>
        <w:t xml:space="preserve"> vs. CAFM</w:t>
      </w:r>
      <w:r w:rsidRPr="00B019B5">
        <w:rPr>
          <w:color w:val="auto"/>
        </w:rPr>
        <w:t xml:space="preserve"> beam tethered capsule endomicroscopy images of swine esophagus </w:t>
      </w:r>
      <w:r w:rsidRPr="00B019B5">
        <w:rPr>
          <w:i/>
          <w:color w:val="auto"/>
        </w:rPr>
        <w:t>in vivo</w:t>
      </w:r>
      <w:r>
        <w:rPr>
          <w:color w:val="auto"/>
        </w:rPr>
        <w:t xml:space="preserve">. (a) </w:t>
      </w:r>
      <w:r w:rsidR="00AC7724">
        <w:rPr>
          <w:color w:val="auto"/>
        </w:rPr>
        <w:t>Gaussian</w:t>
      </w:r>
      <w:r w:rsidRPr="00B019B5">
        <w:rPr>
          <w:color w:val="auto"/>
        </w:rPr>
        <w:t xml:space="preserve"> beam </w:t>
      </w:r>
      <w:r w:rsidR="007E6F94">
        <w:rPr>
          <w:color w:val="auto"/>
        </w:rPr>
        <w:t>image acquired by conventional</w:t>
      </w:r>
      <w:r w:rsidR="00E16BA6">
        <w:rPr>
          <w:color w:val="auto"/>
        </w:rPr>
        <w:t xml:space="preserve"> optics</w:t>
      </w:r>
      <w:r w:rsidR="007E6F94">
        <w:rPr>
          <w:color w:val="auto"/>
        </w:rPr>
        <w:t xml:space="preserve"> tethered capsule</w:t>
      </w:r>
      <w:r w:rsidRPr="00B019B5">
        <w:rPr>
          <w:color w:val="auto"/>
        </w:rPr>
        <w:t xml:space="preserve">. </w:t>
      </w:r>
      <w:r>
        <w:rPr>
          <w:color w:val="auto"/>
        </w:rPr>
        <w:t>(b)</w:t>
      </w:r>
      <w:r w:rsidRPr="00B019B5">
        <w:rPr>
          <w:color w:val="auto"/>
        </w:rPr>
        <w:t xml:space="preserve"> </w:t>
      </w:r>
      <w:r w:rsidR="00AC7724">
        <w:rPr>
          <w:color w:val="auto"/>
        </w:rPr>
        <w:t>CAFM</w:t>
      </w:r>
      <w:r w:rsidRPr="00B019B5">
        <w:rPr>
          <w:color w:val="auto"/>
        </w:rPr>
        <w:t xml:space="preserve"> beam</w:t>
      </w:r>
      <w:r w:rsidR="007E6F94">
        <w:rPr>
          <w:color w:val="auto"/>
        </w:rPr>
        <w:t xml:space="preserve"> image acquired by </w:t>
      </w:r>
      <w:r w:rsidR="00E16BA6">
        <w:rPr>
          <w:color w:val="auto"/>
        </w:rPr>
        <w:t xml:space="preserve">a </w:t>
      </w:r>
      <w:r w:rsidR="007E6F94">
        <w:rPr>
          <w:color w:val="auto"/>
        </w:rPr>
        <w:t>self-imaging wavefront division fiber optic</w:t>
      </w:r>
      <w:r w:rsidRPr="00B019B5">
        <w:rPr>
          <w:color w:val="auto"/>
        </w:rPr>
        <w:t xml:space="preserve"> tethered capsule. </w:t>
      </w:r>
      <w:r>
        <w:rPr>
          <w:color w:val="auto"/>
        </w:rPr>
        <w:t>(c) C</w:t>
      </w:r>
      <w:r w:rsidRPr="00B019B5">
        <w:rPr>
          <w:color w:val="auto"/>
        </w:rPr>
        <w:t xml:space="preserve">orresponding histology. </w:t>
      </w:r>
      <w:r>
        <w:rPr>
          <w:color w:val="auto"/>
        </w:rPr>
        <w:t>(d)</w:t>
      </w:r>
      <w:r w:rsidRPr="00B019B5">
        <w:rPr>
          <w:color w:val="auto"/>
        </w:rPr>
        <w:t xml:space="preserve"> Magnified region of dotted </w:t>
      </w:r>
      <w:r w:rsidR="00AC7724">
        <w:rPr>
          <w:color w:val="auto"/>
        </w:rPr>
        <w:t>green</w:t>
      </w:r>
      <w:r w:rsidRPr="00B019B5">
        <w:rPr>
          <w:color w:val="auto"/>
        </w:rPr>
        <w:t xml:space="preserve"> box in</w:t>
      </w:r>
      <w:r w:rsidR="00E16BA6">
        <w:rPr>
          <w:color w:val="auto"/>
        </w:rPr>
        <w:t xml:space="preserve"> Gaussian beam image</w:t>
      </w:r>
      <w:r w:rsidRPr="00B019B5">
        <w:rPr>
          <w:color w:val="auto"/>
        </w:rPr>
        <w:t xml:space="preserve"> </w:t>
      </w:r>
      <w:r>
        <w:rPr>
          <w:color w:val="auto"/>
        </w:rPr>
        <w:t>(a)</w:t>
      </w:r>
      <w:r w:rsidRPr="00B019B5">
        <w:rPr>
          <w:color w:val="auto"/>
        </w:rPr>
        <w:t xml:space="preserve">. </w:t>
      </w:r>
      <w:r w:rsidR="001B442C">
        <w:rPr>
          <w:color w:val="auto"/>
        </w:rPr>
        <w:t xml:space="preserve">(e) </w:t>
      </w:r>
      <w:r w:rsidR="00AC7724">
        <w:rPr>
          <w:color w:val="auto"/>
        </w:rPr>
        <w:t>Magnified region of dotted blue</w:t>
      </w:r>
      <w:r w:rsidRPr="00B019B5">
        <w:rPr>
          <w:color w:val="auto"/>
        </w:rPr>
        <w:t xml:space="preserve"> box in </w:t>
      </w:r>
      <w:r w:rsidR="00E16BA6">
        <w:rPr>
          <w:color w:val="auto"/>
        </w:rPr>
        <w:t xml:space="preserve">CAFM beam image </w:t>
      </w:r>
      <w:r>
        <w:rPr>
          <w:color w:val="auto"/>
        </w:rPr>
        <w:t>(b)</w:t>
      </w:r>
      <w:r w:rsidRPr="00B019B5">
        <w:rPr>
          <w:color w:val="auto"/>
        </w:rPr>
        <w:t xml:space="preserve">. </w:t>
      </w:r>
      <w:r>
        <w:rPr>
          <w:color w:val="auto"/>
        </w:rPr>
        <w:t>(f)</w:t>
      </w:r>
      <w:r w:rsidRPr="00B019B5">
        <w:rPr>
          <w:color w:val="auto"/>
        </w:rPr>
        <w:t xml:space="preserve"> Magnified region of dotted purple box in </w:t>
      </w:r>
      <w:r w:rsidR="00E16BA6">
        <w:rPr>
          <w:color w:val="auto"/>
        </w:rPr>
        <w:t xml:space="preserve">histology </w:t>
      </w:r>
      <w:r w:rsidR="001B442C">
        <w:rPr>
          <w:color w:val="auto"/>
        </w:rPr>
        <w:t>(c)</w:t>
      </w:r>
      <w:r w:rsidRPr="00B019B5">
        <w:rPr>
          <w:color w:val="auto"/>
        </w:rPr>
        <w:t>. E: epithelium</w:t>
      </w:r>
      <w:r w:rsidR="001B442C">
        <w:rPr>
          <w:color w:val="auto"/>
        </w:rPr>
        <w:t>.</w:t>
      </w:r>
      <w:r w:rsidRPr="00B019B5">
        <w:rPr>
          <w:color w:val="auto"/>
        </w:rPr>
        <w:t xml:space="preserve"> LP: </w:t>
      </w:r>
      <w:bookmarkStart w:id="1" w:name="_GoBack"/>
      <w:r w:rsidRPr="00B019B5">
        <w:rPr>
          <w:color w:val="auto"/>
        </w:rPr>
        <w:t>lamina propria</w:t>
      </w:r>
      <w:bookmarkEnd w:id="1"/>
      <w:r w:rsidR="001B442C">
        <w:rPr>
          <w:color w:val="auto"/>
        </w:rPr>
        <w:t>.</w:t>
      </w:r>
      <w:r w:rsidRPr="00B019B5">
        <w:rPr>
          <w:color w:val="auto"/>
        </w:rPr>
        <w:t xml:space="preserve"> M/SM: muscularis mucosa/submucosa</w:t>
      </w:r>
      <w:r w:rsidR="001B442C">
        <w:rPr>
          <w:color w:val="auto"/>
        </w:rPr>
        <w:t>.</w:t>
      </w:r>
      <w:r w:rsidRPr="00B019B5">
        <w:rPr>
          <w:color w:val="auto"/>
        </w:rPr>
        <w:t xml:space="preserve"> ME: muscularis externa</w:t>
      </w:r>
      <w:r w:rsidR="001B442C">
        <w:rPr>
          <w:color w:val="auto"/>
        </w:rPr>
        <w:t>.</w:t>
      </w:r>
      <w:r w:rsidRPr="00B019B5">
        <w:rPr>
          <w:color w:val="auto"/>
        </w:rPr>
        <w:t xml:space="preserve"> S: serosa. </w:t>
      </w:r>
      <w:r w:rsidR="00F80DFB" w:rsidRPr="00B019B5">
        <w:rPr>
          <w:color w:val="auto"/>
        </w:rPr>
        <w:t xml:space="preserve">Red arrows in a-c delineate a cautery mark used to register both images and histology. Blue asterisks in a-b denote motor wire shadow artifacts. </w:t>
      </w:r>
      <w:r w:rsidR="00F80DFB">
        <w:rPr>
          <w:color w:val="auto"/>
        </w:rPr>
        <w:t xml:space="preserve">Images are displayed using an inverse gray scale look up table. </w:t>
      </w:r>
      <w:r w:rsidRPr="00B019B5">
        <w:rPr>
          <w:color w:val="auto"/>
        </w:rPr>
        <w:t>Scale bars in a-c: 1 mm. Scale bars in d-f: 500 µm.</w:t>
      </w:r>
    </w:p>
    <w:p w14:paraId="1DBBD585" w14:textId="77777777" w:rsidR="00B019B5" w:rsidRDefault="00B019B5" w:rsidP="00E35CBD">
      <w:pPr>
        <w:pStyle w:val="Default"/>
        <w:jc w:val="both"/>
        <w:rPr>
          <w:color w:val="auto"/>
        </w:rPr>
      </w:pPr>
    </w:p>
    <w:p w14:paraId="7D2597FD" w14:textId="77777777" w:rsidR="00C204BA" w:rsidRDefault="00C204BA" w:rsidP="00C204BA">
      <w:pPr>
        <w:pStyle w:val="Default"/>
        <w:jc w:val="both"/>
        <w:rPr>
          <w:b/>
          <w:color w:val="FF0000"/>
          <w:sz w:val="36"/>
          <w:szCs w:val="36"/>
        </w:rPr>
      </w:pPr>
      <w:r w:rsidRPr="001D425A">
        <w:rPr>
          <w:b/>
          <w:color w:val="FF0000"/>
          <w:sz w:val="36"/>
          <w:szCs w:val="36"/>
        </w:rPr>
        <w:t>Discussion</w:t>
      </w:r>
      <w:r>
        <w:rPr>
          <w:b/>
          <w:color w:val="FF0000"/>
          <w:sz w:val="36"/>
          <w:szCs w:val="36"/>
        </w:rPr>
        <w:t>s and conclusions</w:t>
      </w:r>
      <w:r w:rsidRPr="001D425A">
        <w:rPr>
          <w:b/>
          <w:color w:val="FF0000"/>
          <w:sz w:val="36"/>
          <w:szCs w:val="36"/>
        </w:rPr>
        <w:t>:</w:t>
      </w:r>
    </w:p>
    <w:p w14:paraId="0A586BA0" w14:textId="77777777" w:rsidR="00C204BA" w:rsidRDefault="00C204BA" w:rsidP="006A311E">
      <w:pPr>
        <w:spacing w:after="0"/>
        <w:jc w:val="both"/>
        <w:rPr>
          <w:rFonts w:ascii="Times New Roman" w:hAnsi="Times New Roman" w:cs="Times New Roman"/>
          <w:sz w:val="28"/>
          <w:szCs w:val="28"/>
        </w:rPr>
      </w:pPr>
    </w:p>
    <w:p w14:paraId="46CF3121" w14:textId="235B4E9C" w:rsidR="005B6C1A" w:rsidRDefault="00754963" w:rsidP="006A311E">
      <w:pPr>
        <w:spacing w:after="0"/>
        <w:jc w:val="both"/>
        <w:rPr>
          <w:rFonts w:ascii="Times New Roman" w:hAnsi="Times New Roman" w:cs="Times New Roman"/>
          <w:sz w:val="28"/>
          <w:szCs w:val="28"/>
        </w:rPr>
      </w:pPr>
      <w:r>
        <w:rPr>
          <w:rFonts w:ascii="Times New Roman" w:hAnsi="Times New Roman" w:cs="Times New Roman"/>
          <w:sz w:val="28"/>
          <w:szCs w:val="28"/>
        </w:rPr>
        <w:t xml:space="preserve">Previously, </w:t>
      </w:r>
      <w:r w:rsidR="006D2D46">
        <w:rPr>
          <w:rFonts w:ascii="Times New Roman" w:hAnsi="Times New Roman" w:cs="Times New Roman"/>
          <w:sz w:val="28"/>
          <w:szCs w:val="28"/>
        </w:rPr>
        <w:t xml:space="preserve">endoscopic </w:t>
      </w:r>
      <w:r>
        <w:rPr>
          <w:rFonts w:ascii="Times New Roman" w:hAnsi="Times New Roman" w:cs="Times New Roman"/>
          <w:sz w:val="28"/>
          <w:szCs w:val="28"/>
        </w:rPr>
        <w:t xml:space="preserve">OCT </w:t>
      </w:r>
      <w:r w:rsidR="006D2D46">
        <w:rPr>
          <w:rFonts w:ascii="Times New Roman" w:hAnsi="Times New Roman" w:cs="Times New Roman"/>
          <w:sz w:val="28"/>
          <w:szCs w:val="28"/>
        </w:rPr>
        <w:t xml:space="preserve">has been </w:t>
      </w:r>
      <w:r>
        <w:rPr>
          <w:rFonts w:ascii="Times New Roman" w:hAnsi="Times New Roman" w:cs="Times New Roman"/>
          <w:sz w:val="28"/>
          <w:szCs w:val="28"/>
        </w:rPr>
        <w:t xml:space="preserve">limited </w:t>
      </w:r>
      <w:r w:rsidR="006D2D46">
        <w:rPr>
          <w:rFonts w:ascii="Times New Roman" w:hAnsi="Times New Roman" w:cs="Times New Roman"/>
          <w:sz w:val="28"/>
          <w:szCs w:val="28"/>
        </w:rPr>
        <w:t>by the use of conventional optics, and, as a result, the inherent tradeoff between lateral resolution and DOF has prohibited high-resolution imaging.</w:t>
      </w:r>
      <w:r>
        <w:rPr>
          <w:rFonts w:ascii="Times New Roman" w:hAnsi="Times New Roman" w:cs="Times New Roman"/>
          <w:sz w:val="28"/>
          <w:szCs w:val="28"/>
        </w:rPr>
        <w:t xml:space="preserve"> </w:t>
      </w:r>
      <w:r w:rsidR="006D2D46">
        <w:rPr>
          <w:rFonts w:ascii="Times New Roman" w:hAnsi="Times New Roman" w:cs="Times New Roman"/>
          <w:sz w:val="28"/>
          <w:szCs w:val="28"/>
        </w:rPr>
        <w:t>In</w:t>
      </w:r>
      <w:r>
        <w:rPr>
          <w:rFonts w:ascii="Times New Roman" w:hAnsi="Times New Roman" w:cs="Times New Roman"/>
          <w:sz w:val="28"/>
          <w:szCs w:val="28"/>
        </w:rPr>
        <w:t xml:space="preserve"> the </w:t>
      </w:r>
      <w:r w:rsidR="006D2D46">
        <w:rPr>
          <w:rFonts w:ascii="Times New Roman" w:hAnsi="Times New Roman" w:cs="Times New Roman"/>
          <w:sz w:val="28"/>
          <w:szCs w:val="28"/>
        </w:rPr>
        <w:t>self-</w:t>
      </w:r>
      <w:r>
        <w:rPr>
          <w:rFonts w:ascii="Times New Roman" w:hAnsi="Times New Roman" w:cs="Times New Roman"/>
          <w:sz w:val="28"/>
          <w:szCs w:val="28"/>
        </w:rPr>
        <w:t xml:space="preserve">imaging </w:t>
      </w:r>
      <w:r w:rsidR="006D2D46">
        <w:rPr>
          <w:rFonts w:ascii="Times New Roman" w:hAnsi="Times New Roman" w:cs="Times New Roman"/>
          <w:sz w:val="28"/>
          <w:szCs w:val="28"/>
        </w:rPr>
        <w:t xml:space="preserve">wavefront division </w:t>
      </w:r>
      <w:r>
        <w:rPr>
          <w:rFonts w:ascii="Times New Roman" w:hAnsi="Times New Roman" w:cs="Times New Roman"/>
          <w:sz w:val="28"/>
          <w:szCs w:val="28"/>
        </w:rPr>
        <w:t xml:space="preserve">configuration reported </w:t>
      </w:r>
      <w:r w:rsidR="00A755C2">
        <w:rPr>
          <w:rFonts w:ascii="Times New Roman" w:hAnsi="Times New Roman" w:cs="Times New Roman"/>
          <w:sz w:val="28"/>
          <w:szCs w:val="28"/>
        </w:rPr>
        <w:t>here</w:t>
      </w:r>
      <w:r>
        <w:rPr>
          <w:rFonts w:ascii="Times New Roman" w:hAnsi="Times New Roman" w:cs="Times New Roman"/>
          <w:sz w:val="28"/>
          <w:szCs w:val="28"/>
        </w:rPr>
        <w:t xml:space="preserve">, we demonstrate that </w:t>
      </w:r>
      <w:r w:rsidR="00440BED">
        <w:rPr>
          <w:rFonts w:ascii="Times New Roman" w:hAnsi="Times New Roman" w:cs="Times New Roman"/>
          <w:sz w:val="28"/>
          <w:szCs w:val="28"/>
        </w:rPr>
        <w:t xml:space="preserve">a </w:t>
      </w:r>
      <w:r>
        <w:rPr>
          <w:rFonts w:ascii="Times New Roman" w:hAnsi="Times New Roman" w:cs="Times New Roman"/>
          <w:sz w:val="28"/>
          <w:szCs w:val="28"/>
        </w:rPr>
        <w:t xml:space="preserve">multi-mode propagation scheme </w:t>
      </w:r>
      <w:r w:rsidR="00D35C66">
        <w:rPr>
          <w:rFonts w:ascii="Times New Roman" w:hAnsi="Times New Roman" w:cs="Times New Roman"/>
          <w:sz w:val="28"/>
          <w:szCs w:val="28"/>
        </w:rPr>
        <w:t xml:space="preserve">with a properly managed pathlength delay and a well-controlled mode field interaction </w:t>
      </w:r>
      <w:r>
        <w:rPr>
          <w:rFonts w:ascii="Times New Roman" w:hAnsi="Times New Roman" w:cs="Times New Roman"/>
          <w:sz w:val="28"/>
          <w:szCs w:val="28"/>
        </w:rPr>
        <w:t xml:space="preserve">can also be adopted </w:t>
      </w:r>
      <w:r w:rsidR="005375C8">
        <w:rPr>
          <w:rFonts w:ascii="Times New Roman" w:hAnsi="Times New Roman" w:cs="Times New Roman"/>
          <w:sz w:val="28"/>
          <w:szCs w:val="28"/>
        </w:rPr>
        <w:t xml:space="preserve">for </w:t>
      </w:r>
      <w:r>
        <w:rPr>
          <w:rFonts w:ascii="Times New Roman" w:hAnsi="Times New Roman" w:cs="Times New Roman"/>
          <w:sz w:val="28"/>
          <w:szCs w:val="28"/>
        </w:rPr>
        <w:t>OCT imaging</w:t>
      </w:r>
      <w:r w:rsidR="00AE7E79">
        <w:rPr>
          <w:rFonts w:ascii="Times New Roman" w:hAnsi="Times New Roman" w:cs="Times New Roman"/>
          <w:sz w:val="28"/>
          <w:szCs w:val="28"/>
        </w:rPr>
        <w:t>, producing a high lateral resolution with a greatly extended DOF</w:t>
      </w:r>
      <w:r>
        <w:rPr>
          <w:rFonts w:ascii="Times New Roman" w:hAnsi="Times New Roman" w:cs="Times New Roman"/>
          <w:sz w:val="28"/>
          <w:szCs w:val="28"/>
        </w:rPr>
        <w:t>.</w:t>
      </w:r>
      <w:r w:rsidR="00C4466C">
        <w:rPr>
          <w:rFonts w:ascii="Times New Roman" w:hAnsi="Times New Roman" w:cs="Times New Roman"/>
          <w:sz w:val="28"/>
          <w:szCs w:val="28"/>
        </w:rPr>
        <w:t xml:space="preserve"> </w:t>
      </w:r>
      <w:r w:rsidR="00D35C66">
        <w:rPr>
          <w:rFonts w:ascii="Times New Roman" w:hAnsi="Times New Roman" w:cs="Times New Roman"/>
          <w:sz w:val="28"/>
          <w:szCs w:val="28"/>
        </w:rPr>
        <w:t>By incorporating a</w:t>
      </w:r>
      <w:r w:rsidR="002C7D57">
        <w:rPr>
          <w:rFonts w:ascii="Times New Roman" w:hAnsi="Times New Roman" w:cs="Times New Roman"/>
          <w:sz w:val="28"/>
          <w:szCs w:val="28"/>
        </w:rPr>
        <w:t xml:space="preserve"> rigid</w:t>
      </w:r>
      <w:r w:rsidR="00D35C66">
        <w:rPr>
          <w:rFonts w:ascii="Times New Roman" w:hAnsi="Times New Roman" w:cs="Times New Roman"/>
          <w:sz w:val="28"/>
          <w:szCs w:val="28"/>
        </w:rPr>
        <w:t xml:space="preserve"> segment of multi-mode fiber of a length of </w:t>
      </w:r>
      <w:r w:rsidR="005B6C1A">
        <w:rPr>
          <w:rFonts w:ascii="Times New Roman" w:hAnsi="Times New Roman" w:cs="Times New Roman"/>
          <w:sz w:val="28"/>
          <w:szCs w:val="28"/>
        </w:rPr>
        <w:t xml:space="preserve">approximately a </w:t>
      </w:r>
      <w:r w:rsidR="00D35C66">
        <w:rPr>
          <w:rFonts w:ascii="Times New Roman" w:hAnsi="Times New Roman" w:cs="Times New Roman"/>
          <w:sz w:val="28"/>
          <w:szCs w:val="28"/>
        </w:rPr>
        <w:t xml:space="preserve">millimeter into </w:t>
      </w:r>
      <w:r w:rsidR="006979A2">
        <w:rPr>
          <w:rFonts w:ascii="Times New Roman" w:hAnsi="Times New Roman" w:cs="Times New Roman"/>
          <w:sz w:val="28"/>
          <w:szCs w:val="28"/>
        </w:rPr>
        <w:t xml:space="preserve">a </w:t>
      </w:r>
      <w:r w:rsidR="00D35C66">
        <w:rPr>
          <w:rFonts w:ascii="Times New Roman" w:hAnsi="Times New Roman" w:cs="Times New Roman"/>
          <w:sz w:val="28"/>
          <w:szCs w:val="28"/>
        </w:rPr>
        <w:t xml:space="preserve">conventional optical system, </w:t>
      </w:r>
      <w:r w:rsidR="006979A2">
        <w:rPr>
          <w:rFonts w:ascii="Times New Roman" w:hAnsi="Times New Roman" w:cs="Times New Roman"/>
          <w:sz w:val="28"/>
          <w:szCs w:val="28"/>
        </w:rPr>
        <w:t xml:space="preserve">the </w:t>
      </w:r>
      <w:r w:rsidR="00965CE4">
        <w:rPr>
          <w:rFonts w:ascii="Times New Roman" w:hAnsi="Times New Roman" w:cs="Times New Roman"/>
          <w:sz w:val="28"/>
          <w:szCs w:val="28"/>
        </w:rPr>
        <w:t>focused beam</w:t>
      </w:r>
      <w:r w:rsidR="00AE7E79">
        <w:rPr>
          <w:rFonts w:ascii="Times New Roman" w:hAnsi="Times New Roman" w:cs="Times New Roman"/>
          <w:sz w:val="28"/>
          <w:szCs w:val="28"/>
        </w:rPr>
        <w:t xml:space="preserve"> </w:t>
      </w:r>
      <w:r w:rsidR="00D35C66">
        <w:rPr>
          <w:rFonts w:ascii="Times New Roman" w:hAnsi="Times New Roman" w:cs="Times New Roman"/>
          <w:sz w:val="28"/>
          <w:szCs w:val="28"/>
        </w:rPr>
        <w:t>field is dramatically modified</w:t>
      </w:r>
      <w:r w:rsidR="005B6C1A">
        <w:rPr>
          <w:rFonts w:ascii="Times New Roman" w:hAnsi="Times New Roman" w:cs="Times New Roman"/>
          <w:sz w:val="28"/>
          <w:szCs w:val="28"/>
        </w:rPr>
        <w:t xml:space="preserve">, producing a CAFM beam </w:t>
      </w:r>
      <w:r w:rsidR="00D35C66">
        <w:rPr>
          <w:rFonts w:ascii="Times New Roman" w:hAnsi="Times New Roman" w:cs="Times New Roman"/>
          <w:sz w:val="28"/>
          <w:szCs w:val="28"/>
        </w:rPr>
        <w:t xml:space="preserve">that leads to a substantial improvement in DOF while </w:t>
      </w:r>
      <w:r w:rsidR="005B6C1A">
        <w:rPr>
          <w:rFonts w:ascii="Times New Roman" w:hAnsi="Times New Roman" w:cs="Times New Roman"/>
          <w:sz w:val="28"/>
          <w:szCs w:val="28"/>
        </w:rPr>
        <w:t>maintaining high quality imaging throughout</w:t>
      </w:r>
      <w:r w:rsidR="00D35C66">
        <w:rPr>
          <w:rFonts w:ascii="Times New Roman" w:hAnsi="Times New Roman" w:cs="Times New Roman"/>
          <w:sz w:val="28"/>
          <w:szCs w:val="28"/>
        </w:rPr>
        <w:t>.</w:t>
      </w:r>
      <w:r w:rsidR="006D1427">
        <w:rPr>
          <w:rFonts w:ascii="Times New Roman" w:hAnsi="Times New Roman" w:cs="Times New Roman"/>
          <w:sz w:val="28"/>
          <w:szCs w:val="28"/>
        </w:rPr>
        <w:t xml:space="preserve"> </w:t>
      </w:r>
      <w:r w:rsidR="005C6195">
        <w:rPr>
          <w:rFonts w:ascii="Times New Roman" w:hAnsi="Times New Roman" w:cs="Times New Roman"/>
          <w:sz w:val="28"/>
          <w:szCs w:val="28"/>
        </w:rPr>
        <w:t>This</w:t>
      </w:r>
      <w:r w:rsidR="005B6C1A">
        <w:rPr>
          <w:rFonts w:ascii="Times New Roman" w:hAnsi="Times New Roman" w:cs="Times New Roman"/>
          <w:sz w:val="28"/>
          <w:szCs w:val="28"/>
        </w:rPr>
        <w:t xml:space="preserve"> advance</w:t>
      </w:r>
      <w:r w:rsidR="005C6195">
        <w:rPr>
          <w:rFonts w:ascii="Times New Roman" w:hAnsi="Times New Roman" w:cs="Times New Roman"/>
          <w:sz w:val="28"/>
          <w:szCs w:val="28"/>
        </w:rPr>
        <w:t xml:space="preserve"> </w:t>
      </w:r>
      <w:r w:rsidR="00440BED">
        <w:rPr>
          <w:rFonts w:ascii="Times New Roman" w:hAnsi="Times New Roman" w:cs="Times New Roman"/>
          <w:sz w:val="28"/>
          <w:szCs w:val="28"/>
        </w:rPr>
        <w:t>wa</w:t>
      </w:r>
      <w:r w:rsidR="005C6195">
        <w:rPr>
          <w:rFonts w:ascii="Times New Roman" w:hAnsi="Times New Roman" w:cs="Times New Roman"/>
          <w:sz w:val="28"/>
          <w:szCs w:val="28"/>
        </w:rPr>
        <w:t>s realized by: a) the pathlength delay between modes</w:t>
      </w:r>
      <w:r w:rsidR="009339F5">
        <w:rPr>
          <w:rFonts w:ascii="Times New Roman" w:hAnsi="Times New Roman" w:cs="Times New Roman"/>
          <w:sz w:val="28"/>
          <w:szCs w:val="28"/>
        </w:rPr>
        <w:t xml:space="preserve"> introduced by circular waveguide</w:t>
      </w:r>
      <w:r w:rsidR="005C6195">
        <w:rPr>
          <w:rFonts w:ascii="Times New Roman" w:hAnsi="Times New Roman" w:cs="Times New Roman"/>
          <w:sz w:val="28"/>
          <w:szCs w:val="28"/>
        </w:rPr>
        <w:t xml:space="preserve"> </w:t>
      </w:r>
      <w:r w:rsidR="00440BED">
        <w:rPr>
          <w:rFonts w:ascii="Times New Roman" w:hAnsi="Times New Roman" w:cs="Times New Roman"/>
          <w:sz w:val="28"/>
          <w:szCs w:val="28"/>
        </w:rPr>
        <w:t>wa</w:t>
      </w:r>
      <w:r w:rsidR="0071773E">
        <w:rPr>
          <w:rFonts w:ascii="Times New Roman" w:hAnsi="Times New Roman" w:cs="Times New Roman"/>
          <w:sz w:val="28"/>
          <w:szCs w:val="28"/>
        </w:rPr>
        <w:t>s</w:t>
      </w:r>
      <w:r w:rsidR="005C6195">
        <w:rPr>
          <w:rFonts w:ascii="Times New Roman" w:hAnsi="Times New Roman" w:cs="Times New Roman"/>
          <w:sz w:val="28"/>
          <w:szCs w:val="28"/>
        </w:rPr>
        <w:t xml:space="preserve"> minimized</w:t>
      </w:r>
      <w:r w:rsidR="009339F5">
        <w:rPr>
          <w:rFonts w:ascii="Times New Roman" w:hAnsi="Times New Roman" w:cs="Times New Roman"/>
          <w:sz w:val="28"/>
          <w:szCs w:val="28"/>
        </w:rPr>
        <w:t xml:space="preserve"> and stabilized</w:t>
      </w:r>
      <w:r w:rsidR="005C6195">
        <w:rPr>
          <w:rFonts w:ascii="Times New Roman" w:hAnsi="Times New Roman" w:cs="Times New Roman"/>
          <w:sz w:val="28"/>
          <w:szCs w:val="28"/>
        </w:rPr>
        <w:t xml:space="preserve"> to </w:t>
      </w:r>
      <w:r w:rsidR="009339F5">
        <w:rPr>
          <w:rFonts w:ascii="Times New Roman" w:hAnsi="Times New Roman" w:cs="Times New Roman"/>
          <w:sz w:val="28"/>
          <w:szCs w:val="28"/>
        </w:rPr>
        <w:t xml:space="preserve">ensure a </w:t>
      </w:r>
      <w:r w:rsidR="0071773E">
        <w:rPr>
          <w:rFonts w:ascii="Times New Roman" w:hAnsi="Times New Roman" w:cs="Times New Roman"/>
          <w:sz w:val="28"/>
          <w:szCs w:val="28"/>
        </w:rPr>
        <w:t>steady</w:t>
      </w:r>
      <w:r w:rsidR="009339F5">
        <w:rPr>
          <w:rFonts w:ascii="Times New Roman" w:hAnsi="Times New Roman" w:cs="Times New Roman"/>
          <w:sz w:val="28"/>
          <w:szCs w:val="28"/>
        </w:rPr>
        <w:t xml:space="preserve"> propagation </w:t>
      </w:r>
      <w:r w:rsidR="0071773E">
        <w:rPr>
          <w:rFonts w:ascii="Times New Roman" w:hAnsi="Times New Roman" w:cs="Times New Roman"/>
          <w:sz w:val="28"/>
          <w:szCs w:val="28"/>
        </w:rPr>
        <w:t xml:space="preserve">of modes with minimal modal </w:t>
      </w:r>
      <w:r w:rsidR="00882C38">
        <w:rPr>
          <w:rFonts w:ascii="Times New Roman" w:hAnsi="Times New Roman" w:cs="Times New Roman"/>
          <w:sz w:val="28"/>
          <w:szCs w:val="28"/>
        </w:rPr>
        <w:t>dispersion</w:t>
      </w:r>
      <w:r w:rsidR="005C6195">
        <w:rPr>
          <w:rFonts w:ascii="Times New Roman" w:hAnsi="Times New Roman" w:cs="Times New Roman"/>
          <w:sz w:val="28"/>
          <w:szCs w:val="28"/>
        </w:rPr>
        <w:t xml:space="preserve">; b) </w:t>
      </w:r>
      <w:r w:rsidR="000A18AE">
        <w:rPr>
          <w:rFonts w:ascii="Times New Roman" w:hAnsi="Times New Roman" w:cs="Times New Roman"/>
          <w:sz w:val="28"/>
          <w:szCs w:val="28"/>
        </w:rPr>
        <w:t>the</w:t>
      </w:r>
      <w:r w:rsidR="005C6195">
        <w:rPr>
          <w:rFonts w:ascii="Times New Roman" w:hAnsi="Times New Roman" w:cs="Times New Roman"/>
          <w:sz w:val="28"/>
          <w:szCs w:val="28"/>
        </w:rPr>
        <w:t xml:space="preserve"> f</w:t>
      </w:r>
      <w:r w:rsidR="000A18AE">
        <w:rPr>
          <w:rFonts w:ascii="Times New Roman" w:hAnsi="Times New Roman" w:cs="Times New Roman"/>
          <w:sz w:val="28"/>
          <w:szCs w:val="28"/>
        </w:rPr>
        <w:t>ocal</w:t>
      </w:r>
      <w:r w:rsidR="00607F0F">
        <w:rPr>
          <w:rFonts w:ascii="Times New Roman" w:hAnsi="Times New Roman" w:cs="Times New Roman"/>
          <w:sz w:val="28"/>
          <w:szCs w:val="28"/>
        </w:rPr>
        <w:t xml:space="preserve"> zone</w:t>
      </w:r>
      <w:r w:rsidR="00402586">
        <w:rPr>
          <w:rFonts w:ascii="Times New Roman" w:hAnsi="Times New Roman" w:cs="Times New Roman"/>
          <w:sz w:val="28"/>
          <w:szCs w:val="28"/>
        </w:rPr>
        <w:t>s</w:t>
      </w:r>
      <w:r w:rsidR="00607F0F">
        <w:rPr>
          <w:rFonts w:ascii="Times New Roman" w:hAnsi="Times New Roman" w:cs="Times New Roman"/>
          <w:sz w:val="28"/>
          <w:szCs w:val="28"/>
        </w:rPr>
        <w:t xml:space="preserve"> </w:t>
      </w:r>
      <w:r w:rsidR="005C6195">
        <w:rPr>
          <w:rFonts w:ascii="Times New Roman" w:hAnsi="Times New Roman" w:cs="Times New Roman"/>
          <w:sz w:val="28"/>
          <w:szCs w:val="28"/>
        </w:rPr>
        <w:t xml:space="preserve">of </w:t>
      </w:r>
      <w:r w:rsidR="000A18AE">
        <w:rPr>
          <w:rFonts w:ascii="Times New Roman" w:hAnsi="Times New Roman" w:cs="Times New Roman"/>
          <w:sz w:val="28"/>
          <w:szCs w:val="28"/>
        </w:rPr>
        <w:t>the</w:t>
      </w:r>
      <w:r w:rsidR="005C6195">
        <w:rPr>
          <w:rFonts w:ascii="Times New Roman" w:hAnsi="Times New Roman" w:cs="Times New Roman"/>
          <w:sz w:val="28"/>
          <w:szCs w:val="28"/>
        </w:rPr>
        <w:t xml:space="preserve"> mode</w:t>
      </w:r>
      <w:r w:rsidR="000A18AE">
        <w:rPr>
          <w:rFonts w:ascii="Times New Roman" w:hAnsi="Times New Roman" w:cs="Times New Roman"/>
          <w:sz w:val="28"/>
          <w:szCs w:val="28"/>
        </w:rPr>
        <w:t>s</w:t>
      </w:r>
      <w:r w:rsidR="005C6195">
        <w:rPr>
          <w:rFonts w:ascii="Times New Roman" w:hAnsi="Times New Roman" w:cs="Times New Roman"/>
          <w:sz w:val="28"/>
          <w:szCs w:val="28"/>
        </w:rPr>
        <w:t xml:space="preserve"> </w:t>
      </w:r>
      <w:r w:rsidR="00440BED">
        <w:rPr>
          <w:rFonts w:ascii="Times New Roman" w:hAnsi="Times New Roman" w:cs="Times New Roman"/>
          <w:sz w:val="28"/>
          <w:szCs w:val="28"/>
        </w:rPr>
        <w:t>were</w:t>
      </w:r>
      <w:r w:rsidR="000A18AE">
        <w:rPr>
          <w:rFonts w:ascii="Times New Roman" w:hAnsi="Times New Roman" w:cs="Times New Roman"/>
          <w:sz w:val="28"/>
          <w:szCs w:val="28"/>
        </w:rPr>
        <w:t xml:space="preserve"> </w:t>
      </w:r>
      <w:r w:rsidR="0071773E">
        <w:rPr>
          <w:rFonts w:ascii="Times New Roman" w:hAnsi="Times New Roman" w:cs="Times New Roman"/>
          <w:sz w:val="28"/>
          <w:szCs w:val="28"/>
        </w:rPr>
        <w:t xml:space="preserve">distributed uniformly in </w:t>
      </w:r>
      <w:r w:rsidR="005B6C1A">
        <w:rPr>
          <w:rFonts w:ascii="Times New Roman" w:hAnsi="Times New Roman" w:cs="Times New Roman"/>
          <w:sz w:val="28"/>
          <w:szCs w:val="28"/>
        </w:rPr>
        <w:t xml:space="preserve">the </w:t>
      </w:r>
      <w:r w:rsidR="0071773E">
        <w:rPr>
          <w:rFonts w:ascii="Times New Roman" w:hAnsi="Times New Roman" w:cs="Times New Roman"/>
          <w:sz w:val="28"/>
          <w:szCs w:val="28"/>
        </w:rPr>
        <w:t>axial direction for a smooth transition between modes</w:t>
      </w:r>
      <w:r w:rsidR="00481980">
        <w:rPr>
          <w:rFonts w:ascii="Times New Roman" w:hAnsi="Times New Roman" w:cs="Times New Roman"/>
          <w:sz w:val="28"/>
          <w:szCs w:val="28"/>
        </w:rPr>
        <w:t>,</w:t>
      </w:r>
      <w:r w:rsidR="00440BED">
        <w:rPr>
          <w:rFonts w:ascii="Times New Roman" w:hAnsi="Times New Roman" w:cs="Times New Roman"/>
          <w:sz w:val="28"/>
          <w:szCs w:val="28"/>
        </w:rPr>
        <w:t xml:space="preserve"> and </w:t>
      </w:r>
      <w:r w:rsidR="00481980">
        <w:rPr>
          <w:rFonts w:ascii="Times New Roman" w:hAnsi="Times New Roman" w:cs="Times New Roman"/>
          <w:sz w:val="28"/>
          <w:szCs w:val="28"/>
        </w:rPr>
        <w:t xml:space="preserve">higher </w:t>
      </w:r>
      <w:r w:rsidR="0071773E">
        <w:rPr>
          <w:rFonts w:ascii="Times New Roman" w:hAnsi="Times New Roman" w:cs="Times New Roman"/>
          <w:sz w:val="28"/>
          <w:szCs w:val="28"/>
        </w:rPr>
        <w:t>order modes contain</w:t>
      </w:r>
      <w:r w:rsidR="00440BED">
        <w:rPr>
          <w:rFonts w:ascii="Times New Roman" w:hAnsi="Times New Roman" w:cs="Times New Roman"/>
          <w:sz w:val="28"/>
          <w:szCs w:val="28"/>
        </w:rPr>
        <w:t>ed</w:t>
      </w:r>
      <w:r w:rsidR="0071773E">
        <w:rPr>
          <w:rFonts w:ascii="Times New Roman" w:hAnsi="Times New Roman" w:cs="Times New Roman"/>
          <w:sz w:val="28"/>
          <w:szCs w:val="28"/>
        </w:rPr>
        <w:t xml:space="preserve"> higher energy</w:t>
      </w:r>
      <w:r w:rsidR="00481980">
        <w:rPr>
          <w:rFonts w:ascii="Times New Roman" w:hAnsi="Times New Roman" w:cs="Times New Roman"/>
          <w:sz w:val="28"/>
          <w:szCs w:val="28"/>
        </w:rPr>
        <w:t xml:space="preserve"> to </w:t>
      </w:r>
      <w:r w:rsidR="00481980">
        <w:rPr>
          <w:rFonts w:ascii="Times New Roman" w:hAnsi="Times New Roman" w:cs="Times New Roman"/>
          <w:sz w:val="28"/>
          <w:szCs w:val="28"/>
        </w:rPr>
        <w:lastRenderedPageBreak/>
        <w:t>compensate for the penetration loss and signal roll-off.</w:t>
      </w:r>
      <w:r w:rsidR="005C6195">
        <w:rPr>
          <w:rFonts w:ascii="Times New Roman" w:hAnsi="Times New Roman" w:cs="Times New Roman"/>
          <w:sz w:val="28"/>
          <w:szCs w:val="28"/>
        </w:rPr>
        <w:t xml:space="preserve"> </w:t>
      </w:r>
      <w:r w:rsidR="00936A95">
        <w:rPr>
          <w:rFonts w:ascii="Times New Roman" w:hAnsi="Times New Roman" w:cs="Times New Roman"/>
          <w:sz w:val="28"/>
          <w:szCs w:val="28"/>
        </w:rPr>
        <w:t xml:space="preserve">A longer </w:t>
      </w:r>
      <w:r w:rsidR="0071773E">
        <w:rPr>
          <w:rFonts w:ascii="Times New Roman" w:hAnsi="Times New Roman" w:cs="Times New Roman"/>
          <w:sz w:val="28"/>
          <w:szCs w:val="28"/>
        </w:rPr>
        <w:t xml:space="preserve">penetration depth </w:t>
      </w:r>
      <w:r w:rsidR="00440BED">
        <w:rPr>
          <w:rFonts w:ascii="Times New Roman" w:hAnsi="Times New Roman" w:cs="Times New Roman"/>
          <w:sz w:val="28"/>
          <w:szCs w:val="28"/>
        </w:rPr>
        <w:t>wa</w:t>
      </w:r>
      <w:r w:rsidR="0071773E">
        <w:rPr>
          <w:rFonts w:ascii="Times New Roman" w:hAnsi="Times New Roman" w:cs="Times New Roman"/>
          <w:sz w:val="28"/>
          <w:szCs w:val="28"/>
        </w:rPr>
        <w:t xml:space="preserve">s also observed </w:t>
      </w:r>
      <w:r w:rsidR="00164264">
        <w:rPr>
          <w:rFonts w:ascii="Times New Roman" w:hAnsi="Times New Roman" w:cs="Times New Roman"/>
          <w:sz w:val="28"/>
          <w:szCs w:val="28"/>
        </w:rPr>
        <w:t xml:space="preserve">owing to self-healing property of the CAFM beam. </w:t>
      </w:r>
      <w:r w:rsidR="00440BED">
        <w:rPr>
          <w:rFonts w:ascii="Times New Roman" w:hAnsi="Times New Roman" w:cs="Times New Roman"/>
          <w:sz w:val="28"/>
          <w:szCs w:val="28"/>
        </w:rPr>
        <w:t>Like</w:t>
      </w:r>
      <w:r w:rsidR="00A4247C">
        <w:rPr>
          <w:rFonts w:ascii="Times New Roman" w:hAnsi="Times New Roman" w:cs="Times New Roman"/>
          <w:sz w:val="28"/>
          <w:szCs w:val="28"/>
        </w:rPr>
        <w:t xml:space="preserve"> Bessel beam</w:t>
      </w:r>
      <w:r w:rsidR="00440BED">
        <w:rPr>
          <w:rFonts w:ascii="Times New Roman" w:hAnsi="Times New Roman" w:cs="Times New Roman"/>
          <w:sz w:val="28"/>
          <w:szCs w:val="28"/>
        </w:rPr>
        <w:t>s</w:t>
      </w:r>
      <w:r w:rsidR="00A4247C">
        <w:rPr>
          <w:rFonts w:ascii="Times New Roman" w:hAnsi="Times New Roman" w:cs="Times New Roman"/>
          <w:sz w:val="28"/>
          <w:szCs w:val="28"/>
        </w:rPr>
        <w:t xml:space="preserve">, </w:t>
      </w:r>
      <w:r w:rsidR="00AE7E79">
        <w:rPr>
          <w:rFonts w:ascii="Times New Roman" w:hAnsi="Times New Roman" w:cs="Times New Roman"/>
          <w:sz w:val="28"/>
          <w:szCs w:val="28"/>
        </w:rPr>
        <w:t xml:space="preserve">the </w:t>
      </w:r>
      <w:r w:rsidR="00D35C66">
        <w:rPr>
          <w:rFonts w:ascii="Times New Roman" w:hAnsi="Times New Roman" w:cs="Times New Roman"/>
          <w:sz w:val="28"/>
          <w:szCs w:val="28"/>
        </w:rPr>
        <w:t xml:space="preserve">CAFM beam </w:t>
      </w:r>
      <w:r w:rsidR="005232FE">
        <w:rPr>
          <w:rFonts w:ascii="Times New Roman" w:hAnsi="Times New Roman" w:cs="Times New Roman"/>
          <w:sz w:val="28"/>
          <w:szCs w:val="28"/>
        </w:rPr>
        <w:t>distribute</w:t>
      </w:r>
      <w:r w:rsidR="00440BED">
        <w:rPr>
          <w:rFonts w:ascii="Times New Roman" w:hAnsi="Times New Roman" w:cs="Times New Roman"/>
          <w:sz w:val="28"/>
          <w:szCs w:val="28"/>
        </w:rPr>
        <w:t>d</w:t>
      </w:r>
      <w:r w:rsidR="005232FE">
        <w:rPr>
          <w:rFonts w:ascii="Times New Roman" w:hAnsi="Times New Roman" w:cs="Times New Roman"/>
          <w:sz w:val="28"/>
          <w:szCs w:val="28"/>
        </w:rPr>
        <w:t xml:space="preserve"> energy into multiple propagation mo</w:t>
      </w:r>
      <w:r w:rsidR="006D1427">
        <w:rPr>
          <w:rFonts w:ascii="Times New Roman" w:hAnsi="Times New Roman" w:cs="Times New Roman"/>
          <w:sz w:val="28"/>
          <w:szCs w:val="28"/>
        </w:rPr>
        <w:t>des</w:t>
      </w:r>
      <w:r w:rsidR="005232FE">
        <w:rPr>
          <w:rFonts w:ascii="Times New Roman" w:hAnsi="Times New Roman" w:cs="Times New Roman"/>
          <w:sz w:val="28"/>
          <w:szCs w:val="28"/>
        </w:rPr>
        <w:t xml:space="preserve">, </w:t>
      </w:r>
      <w:r w:rsidR="00A4247C">
        <w:rPr>
          <w:rFonts w:ascii="Times New Roman" w:hAnsi="Times New Roman" w:cs="Times New Roman"/>
          <w:sz w:val="28"/>
          <w:szCs w:val="28"/>
        </w:rPr>
        <w:t>and the h</w:t>
      </w:r>
      <w:r w:rsidR="005232FE">
        <w:rPr>
          <w:rFonts w:ascii="Times New Roman" w:hAnsi="Times New Roman" w:cs="Times New Roman"/>
          <w:sz w:val="28"/>
          <w:szCs w:val="28"/>
        </w:rPr>
        <w:t>igh</w:t>
      </w:r>
      <w:r w:rsidR="006D1427">
        <w:rPr>
          <w:rFonts w:ascii="Times New Roman" w:hAnsi="Times New Roman" w:cs="Times New Roman"/>
          <w:sz w:val="28"/>
          <w:szCs w:val="28"/>
        </w:rPr>
        <w:t xml:space="preserve"> order modes transport</w:t>
      </w:r>
      <w:r w:rsidR="00440BED">
        <w:rPr>
          <w:rFonts w:ascii="Times New Roman" w:hAnsi="Times New Roman" w:cs="Times New Roman"/>
          <w:sz w:val="28"/>
          <w:szCs w:val="28"/>
        </w:rPr>
        <w:t>ed</w:t>
      </w:r>
      <w:r w:rsidR="006D1427">
        <w:rPr>
          <w:rFonts w:ascii="Times New Roman" w:hAnsi="Times New Roman" w:cs="Times New Roman"/>
          <w:sz w:val="28"/>
          <w:szCs w:val="28"/>
        </w:rPr>
        <w:t xml:space="preserve"> energy in discrete rings</w:t>
      </w:r>
      <w:r w:rsidR="00D35C66">
        <w:rPr>
          <w:rFonts w:ascii="Times New Roman" w:hAnsi="Times New Roman" w:cs="Times New Roman"/>
          <w:sz w:val="28"/>
          <w:szCs w:val="28"/>
        </w:rPr>
        <w:t xml:space="preserve"> </w:t>
      </w:r>
      <w:r w:rsidR="00C474B4">
        <w:rPr>
          <w:rFonts w:ascii="Times New Roman" w:hAnsi="Times New Roman" w:cs="Times New Roman"/>
          <w:sz w:val="28"/>
          <w:szCs w:val="28"/>
        </w:rPr>
        <w:t xml:space="preserve">that </w:t>
      </w:r>
      <w:r w:rsidR="00C204BA">
        <w:rPr>
          <w:rFonts w:ascii="Times New Roman" w:hAnsi="Times New Roman" w:cs="Times New Roman"/>
          <w:sz w:val="28"/>
          <w:szCs w:val="28"/>
        </w:rPr>
        <w:t>contribute to a propagating field</w:t>
      </w:r>
      <w:r w:rsidR="005B6C1A">
        <w:rPr>
          <w:rFonts w:ascii="Times New Roman" w:hAnsi="Times New Roman" w:cs="Times New Roman"/>
          <w:sz w:val="28"/>
          <w:szCs w:val="28"/>
        </w:rPr>
        <w:t xml:space="preserve"> that </w:t>
      </w:r>
      <w:r w:rsidR="00440BED">
        <w:rPr>
          <w:rFonts w:ascii="Times New Roman" w:hAnsi="Times New Roman" w:cs="Times New Roman"/>
          <w:sz w:val="28"/>
          <w:szCs w:val="28"/>
        </w:rPr>
        <w:t>was</w:t>
      </w:r>
      <w:r w:rsidR="00C204BA">
        <w:rPr>
          <w:rFonts w:ascii="Times New Roman" w:hAnsi="Times New Roman" w:cs="Times New Roman"/>
          <w:sz w:val="28"/>
          <w:szCs w:val="28"/>
        </w:rPr>
        <w:t xml:space="preserve"> less </w:t>
      </w:r>
      <w:r w:rsidR="009067F2">
        <w:rPr>
          <w:rFonts w:ascii="Times New Roman" w:hAnsi="Times New Roman" w:cs="Times New Roman"/>
          <w:sz w:val="28"/>
          <w:szCs w:val="28"/>
        </w:rPr>
        <w:t>disturbed</w:t>
      </w:r>
      <w:r w:rsidR="00C204BA">
        <w:rPr>
          <w:rFonts w:ascii="Times New Roman" w:hAnsi="Times New Roman" w:cs="Times New Roman"/>
          <w:sz w:val="28"/>
          <w:szCs w:val="28"/>
        </w:rPr>
        <w:t xml:space="preserve"> by </w:t>
      </w:r>
      <w:r w:rsidR="00936A95">
        <w:rPr>
          <w:rFonts w:ascii="Times New Roman" w:hAnsi="Times New Roman" w:cs="Times New Roman"/>
          <w:sz w:val="28"/>
          <w:szCs w:val="28"/>
        </w:rPr>
        <w:t xml:space="preserve">the </w:t>
      </w:r>
      <w:r w:rsidR="00C204BA">
        <w:rPr>
          <w:rFonts w:ascii="Times New Roman" w:hAnsi="Times New Roman" w:cs="Times New Roman"/>
          <w:sz w:val="28"/>
          <w:szCs w:val="28"/>
        </w:rPr>
        <w:t xml:space="preserve">scattering medium </w:t>
      </w:r>
      <w:r w:rsidR="00C204BA" w:rsidRPr="00A4247C">
        <w:rPr>
          <w:rFonts w:ascii="Times New Roman" w:hAnsi="Times New Roman" w:cs="Times New Roman"/>
          <w:color w:val="FF0000"/>
          <w:sz w:val="28"/>
          <w:szCs w:val="28"/>
        </w:rPr>
        <w:t>[20]</w:t>
      </w:r>
      <w:r w:rsidR="006D2933">
        <w:rPr>
          <w:rFonts w:ascii="Times New Roman" w:hAnsi="Times New Roman" w:cs="Times New Roman"/>
          <w:sz w:val="28"/>
          <w:szCs w:val="28"/>
        </w:rPr>
        <w:t>.</w:t>
      </w:r>
    </w:p>
    <w:p w14:paraId="71A5E323" w14:textId="159CA079" w:rsidR="00AE7E79" w:rsidRDefault="006D2933" w:rsidP="006A311E">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AB5412">
        <w:rPr>
          <w:rFonts w:ascii="Times New Roman" w:hAnsi="Times New Roman" w:cs="Times New Roman"/>
          <w:sz w:val="28"/>
          <w:szCs w:val="28"/>
        </w:rPr>
        <w:t xml:space="preserve">  </w:t>
      </w:r>
      <w:r w:rsidR="00BE5E82">
        <w:rPr>
          <w:rFonts w:ascii="Times New Roman" w:hAnsi="Times New Roman" w:cs="Times New Roman"/>
          <w:sz w:val="28"/>
          <w:szCs w:val="28"/>
        </w:rPr>
        <w:t xml:space="preserve"> </w:t>
      </w:r>
      <w:r w:rsidR="002715E5">
        <w:rPr>
          <w:rFonts w:ascii="Times New Roman" w:hAnsi="Times New Roman" w:cs="Times New Roman"/>
          <w:sz w:val="28"/>
          <w:szCs w:val="28"/>
        </w:rPr>
        <w:t xml:space="preserve"> </w:t>
      </w:r>
    </w:p>
    <w:p w14:paraId="013A539B" w14:textId="7173C21C" w:rsidR="00D3088A" w:rsidRDefault="00D3088A" w:rsidP="00D3088A">
      <w:pPr>
        <w:jc w:val="both"/>
        <w:rPr>
          <w:rFonts w:ascii="Times New Roman" w:hAnsi="Times New Roman" w:cs="Times New Roman"/>
          <w:sz w:val="28"/>
          <w:szCs w:val="28"/>
        </w:rPr>
      </w:pPr>
      <w:r w:rsidRPr="001E0217">
        <w:rPr>
          <w:rFonts w:ascii="Times New Roman" w:hAnsi="Times New Roman" w:cs="Times New Roman"/>
          <w:sz w:val="28"/>
          <w:szCs w:val="28"/>
        </w:rPr>
        <w:t xml:space="preserve">In </w:t>
      </w:r>
      <w:r w:rsidR="00AE7E79">
        <w:rPr>
          <w:rFonts w:ascii="Times New Roman" w:hAnsi="Times New Roman" w:cs="Times New Roman"/>
          <w:sz w:val="28"/>
          <w:szCs w:val="28"/>
        </w:rPr>
        <w:t>conclusion</w:t>
      </w:r>
      <w:r w:rsidRPr="001E0217">
        <w:rPr>
          <w:rFonts w:ascii="Times New Roman" w:hAnsi="Times New Roman" w:cs="Times New Roman"/>
          <w:sz w:val="28"/>
          <w:szCs w:val="28"/>
        </w:rPr>
        <w:t xml:space="preserve">, we </w:t>
      </w:r>
      <w:r w:rsidR="00AE7E79">
        <w:rPr>
          <w:rFonts w:ascii="Times New Roman" w:hAnsi="Times New Roman" w:cs="Times New Roman"/>
          <w:sz w:val="28"/>
          <w:szCs w:val="28"/>
        </w:rPr>
        <w:t xml:space="preserve">have </w:t>
      </w:r>
      <w:r>
        <w:rPr>
          <w:rFonts w:ascii="Times New Roman" w:hAnsi="Times New Roman" w:cs="Times New Roman"/>
          <w:sz w:val="28"/>
          <w:szCs w:val="28"/>
        </w:rPr>
        <w:t>introduce</w:t>
      </w:r>
      <w:r w:rsidR="00AE7E79">
        <w:rPr>
          <w:rFonts w:ascii="Times New Roman" w:hAnsi="Times New Roman" w:cs="Times New Roman"/>
          <w:sz w:val="28"/>
          <w:szCs w:val="28"/>
        </w:rPr>
        <w:t>d</w:t>
      </w:r>
      <w:r>
        <w:rPr>
          <w:rFonts w:ascii="Times New Roman" w:hAnsi="Times New Roman" w:cs="Times New Roman"/>
          <w:sz w:val="28"/>
          <w:szCs w:val="28"/>
        </w:rPr>
        <w:t xml:space="preserve"> a CAFM beam for depth-resolved point-scanning microscopic imaging with </w:t>
      </w:r>
      <w:r w:rsidR="00AE7E79">
        <w:rPr>
          <w:rFonts w:ascii="Times New Roman" w:hAnsi="Times New Roman" w:cs="Times New Roman"/>
          <w:sz w:val="28"/>
          <w:szCs w:val="28"/>
        </w:rPr>
        <w:t xml:space="preserve">an </w:t>
      </w:r>
      <w:r>
        <w:rPr>
          <w:rFonts w:ascii="Times New Roman" w:hAnsi="Times New Roman" w:cs="Times New Roman"/>
          <w:sz w:val="28"/>
          <w:szCs w:val="28"/>
        </w:rPr>
        <w:t>extended DOF</w:t>
      </w:r>
      <w:r w:rsidRPr="001E0217">
        <w:rPr>
          <w:rFonts w:ascii="Times New Roman" w:hAnsi="Times New Roman" w:cs="Times New Roman"/>
          <w:sz w:val="28"/>
          <w:szCs w:val="28"/>
        </w:rPr>
        <w:t>.</w:t>
      </w:r>
      <w:r>
        <w:rPr>
          <w:rFonts w:ascii="Times New Roman" w:hAnsi="Times New Roman" w:cs="Times New Roman"/>
          <w:sz w:val="28"/>
          <w:szCs w:val="28"/>
        </w:rPr>
        <w:t xml:space="preserve"> The CAFM beam </w:t>
      </w:r>
      <w:r w:rsidR="00440BED">
        <w:rPr>
          <w:rFonts w:ascii="Times New Roman" w:hAnsi="Times New Roman" w:cs="Times New Roman"/>
          <w:sz w:val="28"/>
          <w:szCs w:val="28"/>
        </w:rPr>
        <w:t>wa</w:t>
      </w:r>
      <w:r>
        <w:rPr>
          <w:rFonts w:ascii="Times New Roman" w:hAnsi="Times New Roman" w:cs="Times New Roman"/>
          <w:sz w:val="28"/>
          <w:szCs w:val="28"/>
        </w:rPr>
        <w:t>s generated by a self-imaging wavefront division optical system implemented as a fiber optic probe</w:t>
      </w:r>
      <w:r w:rsidR="00440BED">
        <w:rPr>
          <w:rFonts w:ascii="Times New Roman" w:hAnsi="Times New Roman" w:cs="Times New Roman"/>
          <w:sz w:val="28"/>
          <w:szCs w:val="28"/>
        </w:rPr>
        <w:t>. The capability to miniaturize this optical design and its simplicity make it</w:t>
      </w:r>
      <w:r>
        <w:rPr>
          <w:rFonts w:ascii="Times New Roman" w:hAnsi="Times New Roman" w:cs="Times New Roman"/>
          <w:sz w:val="28"/>
          <w:szCs w:val="28"/>
        </w:rPr>
        <w:t xml:space="preserve"> suitable </w:t>
      </w:r>
      <w:r w:rsidR="00440BED">
        <w:rPr>
          <w:rFonts w:ascii="Times New Roman" w:hAnsi="Times New Roman" w:cs="Times New Roman"/>
          <w:sz w:val="28"/>
          <w:szCs w:val="28"/>
        </w:rPr>
        <w:t>for incorporation</w:t>
      </w:r>
      <w:r>
        <w:rPr>
          <w:rFonts w:ascii="Times New Roman" w:hAnsi="Times New Roman" w:cs="Times New Roman"/>
          <w:sz w:val="28"/>
          <w:szCs w:val="28"/>
        </w:rPr>
        <w:t xml:space="preserve"> in endoscope</w:t>
      </w:r>
      <w:r w:rsidR="00440BED">
        <w:rPr>
          <w:rFonts w:ascii="Times New Roman" w:hAnsi="Times New Roman" w:cs="Times New Roman"/>
          <w:sz w:val="28"/>
          <w:szCs w:val="28"/>
        </w:rPr>
        <w:t>/catheter</w:t>
      </w:r>
      <w:r>
        <w:rPr>
          <w:rFonts w:ascii="Times New Roman" w:hAnsi="Times New Roman" w:cs="Times New Roman"/>
          <w:sz w:val="28"/>
          <w:szCs w:val="28"/>
        </w:rPr>
        <w:t xml:space="preserve"> device</w:t>
      </w:r>
      <w:r w:rsidR="00440BED">
        <w:rPr>
          <w:rFonts w:ascii="Times New Roman" w:hAnsi="Times New Roman" w:cs="Times New Roman"/>
          <w:sz w:val="28"/>
          <w:szCs w:val="28"/>
        </w:rPr>
        <w:t>s</w:t>
      </w:r>
      <w:r>
        <w:rPr>
          <w:rFonts w:ascii="Times New Roman" w:hAnsi="Times New Roman" w:cs="Times New Roman"/>
          <w:sz w:val="28"/>
          <w:szCs w:val="28"/>
        </w:rPr>
        <w:t xml:space="preserve"> for </w:t>
      </w:r>
      <w:r w:rsidR="00440BED">
        <w:rPr>
          <w:rFonts w:ascii="Times New Roman" w:hAnsi="Times New Roman" w:cs="Times New Roman"/>
          <w:sz w:val="28"/>
          <w:szCs w:val="28"/>
        </w:rPr>
        <w:t>re</w:t>
      </w:r>
      <w:r>
        <w:rPr>
          <w:rFonts w:ascii="Times New Roman" w:hAnsi="Times New Roman" w:cs="Times New Roman"/>
          <w:sz w:val="28"/>
          <w:szCs w:val="28"/>
        </w:rPr>
        <w:t xml:space="preserve">al-time </w:t>
      </w:r>
      <w:r w:rsidR="00402FBB">
        <w:rPr>
          <w:rFonts w:ascii="Times New Roman" w:hAnsi="Times New Roman" w:cs="Times New Roman"/>
          <w:i/>
          <w:sz w:val="28"/>
          <w:szCs w:val="28"/>
        </w:rPr>
        <w:t xml:space="preserve">in </w:t>
      </w:r>
      <w:r w:rsidR="00440BED">
        <w:rPr>
          <w:rFonts w:ascii="Times New Roman" w:hAnsi="Times New Roman" w:cs="Times New Roman"/>
          <w:i/>
          <w:sz w:val="28"/>
          <w:szCs w:val="28"/>
        </w:rPr>
        <w:t>vivo</w:t>
      </w:r>
      <w:r w:rsidR="00440BED">
        <w:rPr>
          <w:rFonts w:ascii="Times New Roman" w:hAnsi="Times New Roman" w:cs="Times New Roman"/>
          <w:sz w:val="28"/>
          <w:szCs w:val="28"/>
        </w:rPr>
        <w:t xml:space="preserve"> three-dimensional </w:t>
      </w:r>
      <w:r>
        <w:rPr>
          <w:rFonts w:ascii="Times New Roman" w:hAnsi="Times New Roman" w:cs="Times New Roman"/>
          <w:sz w:val="28"/>
          <w:szCs w:val="28"/>
        </w:rPr>
        <w:t>imaging</w:t>
      </w:r>
      <w:r w:rsidR="00440BED">
        <w:rPr>
          <w:rFonts w:ascii="Times New Roman" w:hAnsi="Times New Roman" w:cs="Times New Roman"/>
          <w:sz w:val="28"/>
          <w:szCs w:val="28"/>
        </w:rPr>
        <w:t>, with applications that include</w:t>
      </w:r>
      <w:r>
        <w:rPr>
          <w:rFonts w:ascii="Times New Roman" w:hAnsi="Times New Roman" w:cs="Times New Roman"/>
          <w:sz w:val="28"/>
          <w:szCs w:val="28"/>
        </w:rPr>
        <w:t xml:space="preserve"> intravascular imaging of coronary arter</w:t>
      </w:r>
      <w:r w:rsidR="00440BED">
        <w:rPr>
          <w:rFonts w:ascii="Times New Roman" w:hAnsi="Times New Roman" w:cs="Times New Roman"/>
          <w:sz w:val="28"/>
          <w:szCs w:val="28"/>
        </w:rPr>
        <w:t>ies</w:t>
      </w:r>
      <w:r>
        <w:rPr>
          <w:rFonts w:ascii="Times New Roman" w:hAnsi="Times New Roman" w:cs="Times New Roman"/>
          <w:sz w:val="28"/>
          <w:szCs w:val="28"/>
        </w:rPr>
        <w:t xml:space="preserve"> </w:t>
      </w:r>
      <w:r w:rsidRPr="002715E5">
        <w:rPr>
          <w:rFonts w:ascii="Times New Roman" w:hAnsi="Times New Roman" w:cs="Times New Roman"/>
          <w:color w:val="FF0000"/>
          <w:sz w:val="28"/>
          <w:szCs w:val="28"/>
        </w:rPr>
        <w:t>[</w:t>
      </w:r>
      <w:r w:rsidR="00E8675C">
        <w:rPr>
          <w:rFonts w:ascii="Times New Roman" w:hAnsi="Times New Roman" w:cs="Times New Roman"/>
          <w:color w:val="FF0000"/>
          <w:sz w:val="28"/>
          <w:szCs w:val="28"/>
        </w:rPr>
        <w:t>2</w:t>
      </w:r>
      <w:r w:rsidR="00BF6210">
        <w:rPr>
          <w:rFonts w:ascii="Times New Roman" w:hAnsi="Times New Roman" w:cs="Times New Roman"/>
          <w:color w:val="FF0000"/>
          <w:sz w:val="28"/>
          <w:szCs w:val="28"/>
        </w:rPr>
        <w:t>4</w:t>
      </w:r>
      <w:r w:rsidRPr="002715E5">
        <w:rPr>
          <w:rFonts w:ascii="Times New Roman" w:hAnsi="Times New Roman" w:cs="Times New Roman"/>
          <w:color w:val="FF0000"/>
          <w:sz w:val="28"/>
          <w:szCs w:val="28"/>
        </w:rPr>
        <w:t>]</w:t>
      </w:r>
      <w:r w:rsidR="00965CE4">
        <w:rPr>
          <w:rFonts w:ascii="Times New Roman" w:hAnsi="Times New Roman" w:cs="Times New Roman"/>
          <w:sz w:val="28"/>
          <w:szCs w:val="28"/>
        </w:rPr>
        <w:t xml:space="preserve">, </w:t>
      </w:r>
      <w:r w:rsidR="00AE7E79">
        <w:rPr>
          <w:rFonts w:ascii="Times New Roman" w:hAnsi="Times New Roman" w:cs="Times New Roman"/>
          <w:sz w:val="28"/>
          <w:szCs w:val="28"/>
        </w:rPr>
        <w:t>endo</w:t>
      </w:r>
      <w:r w:rsidR="00440BED">
        <w:rPr>
          <w:rFonts w:ascii="Times New Roman" w:hAnsi="Times New Roman" w:cs="Times New Roman"/>
          <w:sz w:val="28"/>
          <w:szCs w:val="28"/>
        </w:rPr>
        <w:t>microscopy</w:t>
      </w:r>
      <w:r w:rsidR="0098498B">
        <w:rPr>
          <w:rFonts w:ascii="Times New Roman" w:hAnsi="Times New Roman" w:cs="Times New Roman"/>
          <w:sz w:val="28"/>
          <w:szCs w:val="28"/>
        </w:rPr>
        <w:t xml:space="preserve"> </w:t>
      </w:r>
      <w:r>
        <w:rPr>
          <w:rFonts w:ascii="Times New Roman" w:hAnsi="Times New Roman" w:cs="Times New Roman"/>
          <w:sz w:val="28"/>
          <w:szCs w:val="28"/>
        </w:rPr>
        <w:t xml:space="preserve">of </w:t>
      </w:r>
      <w:r w:rsidR="00AE7E79">
        <w:rPr>
          <w:rFonts w:ascii="Times New Roman" w:hAnsi="Times New Roman" w:cs="Times New Roman"/>
          <w:sz w:val="28"/>
          <w:szCs w:val="28"/>
        </w:rPr>
        <w:t xml:space="preserve">the </w:t>
      </w:r>
      <w:r w:rsidRPr="00BE5E82">
        <w:rPr>
          <w:rFonts w:ascii="Times New Roman" w:hAnsi="Times New Roman" w:cs="Times New Roman"/>
          <w:sz w:val="28"/>
          <w:szCs w:val="28"/>
        </w:rPr>
        <w:t>gastrointestinal</w:t>
      </w:r>
      <w:r w:rsidR="00C76B0F">
        <w:rPr>
          <w:rFonts w:ascii="Times New Roman" w:hAnsi="Times New Roman" w:cs="Times New Roman"/>
          <w:sz w:val="28"/>
          <w:szCs w:val="28"/>
        </w:rPr>
        <w:t xml:space="preserve"> </w:t>
      </w:r>
      <w:r w:rsidR="00E8675C">
        <w:rPr>
          <w:rFonts w:ascii="Times New Roman" w:hAnsi="Times New Roman" w:cs="Times New Roman"/>
          <w:color w:val="FF0000"/>
          <w:sz w:val="28"/>
          <w:szCs w:val="28"/>
        </w:rPr>
        <w:t>[2</w:t>
      </w:r>
      <w:r w:rsidR="00BF6210">
        <w:rPr>
          <w:rFonts w:ascii="Times New Roman" w:hAnsi="Times New Roman" w:cs="Times New Roman"/>
          <w:color w:val="FF0000"/>
          <w:sz w:val="28"/>
          <w:szCs w:val="28"/>
        </w:rPr>
        <w:t>5</w:t>
      </w:r>
      <w:r w:rsidR="00C76B0F">
        <w:rPr>
          <w:rFonts w:ascii="Times New Roman" w:hAnsi="Times New Roman" w:cs="Times New Roman"/>
          <w:color w:val="FF0000"/>
          <w:sz w:val="28"/>
          <w:szCs w:val="28"/>
        </w:rPr>
        <w:t>]</w:t>
      </w:r>
      <w:r w:rsidR="00440BED">
        <w:rPr>
          <w:rFonts w:ascii="Times New Roman" w:hAnsi="Times New Roman" w:cs="Times New Roman"/>
          <w:sz w:val="28"/>
          <w:szCs w:val="28"/>
        </w:rPr>
        <w:t>, and</w:t>
      </w:r>
      <w:r w:rsidR="00AE7E79">
        <w:rPr>
          <w:rFonts w:ascii="Times New Roman" w:hAnsi="Times New Roman" w:cs="Times New Roman"/>
          <w:sz w:val="28"/>
          <w:szCs w:val="28"/>
        </w:rPr>
        <w:t xml:space="preserve"> pulmonary </w:t>
      </w:r>
      <w:r w:rsidRPr="00BE5E82">
        <w:rPr>
          <w:rFonts w:ascii="Times New Roman" w:hAnsi="Times New Roman" w:cs="Times New Roman"/>
          <w:sz w:val="28"/>
          <w:szCs w:val="28"/>
        </w:rPr>
        <w:t>tract</w:t>
      </w:r>
      <w:r w:rsidR="00AE7E79">
        <w:rPr>
          <w:rFonts w:ascii="Times New Roman" w:hAnsi="Times New Roman" w:cs="Times New Roman"/>
          <w:sz w:val="28"/>
          <w:szCs w:val="28"/>
        </w:rPr>
        <w:t>s</w:t>
      </w:r>
      <w:r w:rsidR="00440BED">
        <w:rPr>
          <w:rFonts w:ascii="Times New Roman" w:hAnsi="Times New Roman" w:cs="Times New Roman"/>
          <w:sz w:val="28"/>
          <w:szCs w:val="28"/>
        </w:rPr>
        <w:t>, among other luminal organs</w:t>
      </w:r>
      <w:r>
        <w:rPr>
          <w:rFonts w:ascii="Times New Roman" w:hAnsi="Times New Roman" w:cs="Times New Roman"/>
          <w:sz w:val="28"/>
          <w:szCs w:val="28"/>
        </w:rPr>
        <w:t xml:space="preserve">. </w:t>
      </w:r>
    </w:p>
    <w:p w14:paraId="35A61DC7" w14:textId="77777777" w:rsidR="00A755C2" w:rsidRDefault="00A755C2" w:rsidP="006A311E">
      <w:pPr>
        <w:spacing w:after="0"/>
        <w:jc w:val="both"/>
        <w:rPr>
          <w:rFonts w:ascii="Times New Roman" w:hAnsi="Times New Roman" w:cs="Times New Roman"/>
          <w:sz w:val="28"/>
          <w:szCs w:val="28"/>
        </w:rPr>
      </w:pPr>
    </w:p>
    <w:p w14:paraId="40D1252C" w14:textId="77777777" w:rsidR="006A311E" w:rsidRDefault="006A311E" w:rsidP="006A311E">
      <w:pPr>
        <w:pStyle w:val="Default"/>
        <w:jc w:val="both"/>
        <w:rPr>
          <w:b/>
          <w:color w:val="FF0000"/>
          <w:sz w:val="36"/>
          <w:szCs w:val="36"/>
        </w:rPr>
      </w:pPr>
      <w:r>
        <w:rPr>
          <w:b/>
          <w:color w:val="FF0000"/>
          <w:sz w:val="36"/>
          <w:szCs w:val="36"/>
        </w:rPr>
        <w:t>Acknowledgements</w:t>
      </w:r>
      <w:r w:rsidRPr="001D425A">
        <w:rPr>
          <w:b/>
          <w:color w:val="FF0000"/>
          <w:sz w:val="36"/>
          <w:szCs w:val="36"/>
        </w:rPr>
        <w:t>:</w:t>
      </w:r>
    </w:p>
    <w:p w14:paraId="328BF209" w14:textId="77777777" w:rsidR="006A311E" w:rsidRPr="006A311E" w:rsidRDefault="006A311E" w:rsidP="006A311E">
      <w:pPr>
        <w:spacing w:after="0"/>
        <w:jc w:val="both"/>
        <w:rPr>
          <w:rFonts w:ascii="Times New Roman" w:hAnsi="Times New Roman" w:cs="Times New Roman"/>
          <w:sz w:val="36"/>
          <w:szCs w:val="36"/>
        </w:rPr>
      </w:pPr>
    </w:p>
    <w:p w14:paraId="3DD11012" w14:textId="344203FB" w:rsidR="006A311E" w:rsidRDefault="00F443A1" w:rsidP="006A311E">
      <w:pPr>
        <w:spacing w:after="0"/>
        <w:jc w:val="both"/>
        <w:rPr>
          <w:rFonts w:ascii="Times New Roman" w:hAnsi="Times New Roman" w:cs="Times New Roman"/>
          <w:sz w:val="28"/>
          <w:szCs w:val="28"/>
        </w:rPr>
      </w:pPr>
      <w:bookmarkStart w:id="2" w:name="OLE_LINK8"/>
      <w:bookmarkStart w:id="3" w:name="OLE_LINK9"/>
      <w:r>
        <w:rPr>
          <w:rFonts w:ascii="Times New Roman" w:hAnsi="Times New Roman" w:cs="Times New Roman"/>
          <w:sz w:val="28"/>
          <w:szCs w:val="28"/>
        </w:rPr>
        <w:t>Author</w:t>
      </w:r>
      <w:r w:rsidR="00BA1A13">
        <w:rPr>
          <w:rFonts w:ascii="Times New Roman" w:hAnsi="Times New Roman" w:cs="Times New Roman"/>
          <w:sz w:val="28"/>
          <w:szCs w:val="28"/>
        </w:rPr>
        <w:t>s thank</w:t>
      </w:r>
      <w:r w:rsidR="006423EF">
        <w:rPr>
          <w:rFonts w:ascii="Times New Roman" w:hAnsi="Times New Roman" w:cs="Times New Roman"/>
          <w:sz w:val="28"/>
          <w:szCs w:val="28"/>
        </w:rPr>
        <w:t xml:space="preserve"> </w:t>
      </w:r>
      <w:bookmarkEnd w:id="2"/>
      <w:bookmarkEnd w:id="3"/>
      <w:r w:rsidR="005C5F3E">
        <w:rPr>
          <w:rFonts w:ascii="Times New Roman" w:hAnsi="Times New Roman" w:cs="Times New Roman"/>
          <w:sz w:val="28"/>
          <w:szCs w:val="28"/>
        </w:rPr>
        <w:t>Connor Dean for organizing the digital histology data</w:t>
      </w:r>
      <w:r>
        <w:rPr>
          <w:rFonts w:ascii="Times New Roman" w:hAnsi="Times New Roman" w:cs="Times New Roman"/>
          <w:sz w:val="28"/>
          <w:szCs w:val="28"/>
        </w:rPr>
        <w:t xml:space="preserve">. </w:t>
      </w:r>
      <w:r w:rsidR="005B6C1A">
        <w:rPr>
          <w:rFonts w:ascii="Times New Roman" w:hAnsi="Times New Roman" w:cs="Times New Roman"/>
          <w:sz w:val="28"/>
          <w:szCs w:val="28"/>
        </w:rPr>
        <w:t>This study wa</w:t>
      </w:r>
      <w:r w:rsidR="006A311E">
        <w:rPr>
          <w:rFonts w:ascii="Times New Roman" w:hAnsi="Times New Roman" w:cs="Times New Roman"/>
          <w:sz w:val="28"/>
          <w:szCs w:val="28"/>
        </w:rPr>
        <w:t>s supported by NIH grant R01HL076398</w:t>
      </w:r>
      <w:r w:rsidR="00E16BA6">
        <w:rPr>
          <w:rFonts w:ascii="Times New Roman" w:hAnsi="Times New Roman" w:cs="Times New Roman"/>
          <w:sz w:val="28"/>
          <w:szCs w:val="28"/>
        </w:rPr>
        <w:t xml:space="preserve"> (development of technology)</w:t>
      </w:r>
      <w:r w:rsidR="005C5F3E">
        <w:rPr>
          <w:rFonts w:ascii="Times New Roman" w:hAnsi="Times New Roman" w:cs="Times New Roman"/>
          <w:sz w:val="28"/>
          <w:szCs w:val="28"/>
        </w:rPr>
        <w:t xml:space="preserve"> and R01DK100569</w:t>
      </w:r>
      <w:r w:rsidR="00E16BA6">
        <w:rPr>
          <w:rFonts w:ascii="Times New Roman" w:hAnsi="Times New Roman" w:cs="Times New Roman"/>
          <w:sz w:val="28"/>
          <w:szCs w:val="28"/>
        </w:rPr>
        <w:t xml:space="preserve"> (capsule technology development and animal study)</w:t>
      </w:r>
      <w:r w:rsidR="006A311E">
        <w:rPr>
          <w:rFonts w:ascii="Times New Roman" w:hAnsi="Times New Roman" w:cs="Times New Roman"/>
          <w:sz w:val="28"/>
          <w:szCs w:val="28"/>
        </w:rPr>
        <w:t>. Dr. Tearney receives sponsored research funding from Ardea Biosciences</w:t>
      </w:r>
      <w:r w:rsidR="00E16BA6">
        <w:rPr>
          <w:rFonts w:ascii="Times New Roman" w:hAnsi="Times New Roman" w:cs="Times New Roman"/>
          <w:sz w:val="28"/>
          <w:szCs w:val="28"/>
        </w:rPr>
        <w:t>, iLumen, Vertex,</w:t>
      </w:r>
      <w:r w:rsidR="006A311E">
        <w:rPr>
          <w:rFonts w:ascii="Times New Roman" w:hAnsi="Times New Roman" w:cs="Times New Roman"/>
          <w:sz w:val="28"/>
          <w:szCs w:val="28"/>
        </w:rPr>
        <w:t xml:space="preserve"> and Canon Inc. Massachusetts General Hospital has a licensing arrangement</w:t>
      </w:r>
      <w:r w:rsidR="00E16BA6">
        <w:rPr>
          <w:rFonts w:ascii="Times New Roman" w:hAnsi="Times New Roman" w:cs="Times New Roman"/>
          <w:sz w:val="28"/>
          <w:szCs w:val="28"/>
        </w:rPr>
        <w:t>s</w:t>
      </w:r>
      <w:r w:rsidR="006A311E">
        <w:rPr>
          <w:rFonts w:ascii="Times New Roman" w:hAnsi="Times New Roman" w:cs="Times New Roman"/>
          <w:sz w:val="28"/>
          <w:szCs w:val="28"/>
        </w:rPr>
        <w:t xml:space="preserve"> with Terumo Corporation</w:t>
      </w:r>
      <w:r w:rsidR="005B6C1A">
        <w:rPr>
          <w:rFonts w:ascii="Times New Roman" w:hAnsi="Times New Roman" w:cs="Times New Roman"/>
          <w:sz w:val="28"/>
          <w:szCs w:val="28"/>
        </w:rPr>
        <w:t xml:space="preserve"> and NinePoint Medical</w:t>
      </w:r>
      <w:r w:rsidR="006A311E">
        <w:rPr>
          <w:rFonts w:ascii="Times New Roman" w:hAnsi="Times New Roman" w:cs="Times New Roman"/>
          <w:sz w:val="28"/>
          <w:szCs w:val="28"/>
        </w:rPr>
        <w:t>. Dr. Tearney has the rights to receive</w:t>
      </w:r>
      <w:r w:rsidR="005B6C1A">
        <w:rPr>
          <w:rFonts w:ascii="Times New Roman" w:hAnsi="Times New Roman" w:cs="Times New Roman"/>
          <w:sz w:val="28"/>
          <w:szCs w:val="28"/>
        </w:rPr>
        <w:t xml:space="preserve"> royalties from these</w:t>
      </w:r>
      <w:r w:rsidR="006A311E">
        <w:rPr>
          <w:rFonts w:ascii="Times New Roman" w:hAnsi="Times New Roman" w:cs="Times New Roman"/>
          <w:sz w:val="28"/>
          <w:szCs w:val="28"/>
        </w:rPr>
        <w:t xml:space="preserve"> licensing arrangement</w:t>
      </w:r>
      <w:r w:rsidR="005B6C1A">
        <w:rPr>
          <w:rFonts w:ascii="Times New Roman" w:hAnsi="Times New Roman" w:cs="Times New Roman"/>
          <w:sz w:val="28"/>
          <w:szCs w:val="28"/>
        </w:rPr>
        <w:t>s</w:t>
      </w:r>
      <w:r w:rsidR="006A311E">
        <w:rPr>
          <w:rFonts w:ascii="Times New Roman" w:hAnsi="Times New Roman" w:cs="Times New Roman"/>
          <w:sz w:val="28"/>
          <w:szCs w:val="28"/>
        </w:rPr>
        <w:t>. Dr. Tearney also receives royalties from MIT.</w:t>
      </w:r>
      <w:r w:rsidR="005B6C1A">
        <w:rPr>
          <w:rFonts w:ascii="Times New Roman" w:hAnsi="Times New Roman" w:cs="Times New Roman"/>
          <w:sz w:val="28"/>
          <w:szCs w:val="28"/>
        </w:rPr>
        <w:t xml:space="preserve"> Dr. Tearney consults for NinePoint Medical.</w:t>
      </w:r>
    </w:p>
    <w:p w14:paraId="18626359" w14:textId="77777777" w:rsidR="006A311E" w:rsidRDefault="006A311E" w:rsidP="006A311E">
      <w:pPr>
        <w:spacing w:after="0"/>
        <w:jc w:val="both"/>
        <w:rPr>
          <w:rFonts w:ascii="Times New Roman" w:hAnsi="Times New Roman" w:cs="Times New Roman"/>
          <w:sz w:val="28"/>
          <w:szCs w:val="28"/>
        </w:rPr>
      </w:pPr>
    </w:p>
    <w:p w14:paraId="118A1AE3" w14:textId="77777777" w:rsidR="00A755C2" w:rsidRDefault="00A755C2" w:rsidP="00A755C2">
      <w:pPr>
        <w:pStyle w:val="Default"/>
        <w:jc w:val="both"/>
        <w:rPr>
          <w:b/>
          <w:color w:val="FF0000"/>
          <w:sz w:val="36"/>
          <w:szCs w:val="36"/>
        </w:rPr>
      </w:pPr>
      <w:r>
        <w:rPr>
          <w:b/>
          <w:color w:val="FF0000"/>
          <w:sz w:val="36"/>
          <w:szCs w:val="36"/>
        </w:rPr>
        <w:t>Author contribution</w:t>
      </w:r>
      <w:r w:rsidR="006A311E">
        <w:rPr>
          <w:b/>
          <w:color w:val="FF0000"/>
          <w:sz w:val="36"/>
          <w:szCs w:val="36"/>
        </w:rPr>
        <w:t>s</w:t>
      </w:r>
      <w:r w:rsidRPr="001D425A">
        <w:rPr>
          <w:b/>
          <w:color w:val="FF0000"/>
          <w:sz w:val="36"/>
          <w:szCs w:val="36"/>
        </w:rPr>
        <w:t>:</w:t>
      </w:r>
    </w:p>
    <w:p w14:paraId="7A3629DD" w14:textId="77777777" w:rsidR="006A311E" w:rsidRDefault="006A311E" w:rsidP="00A755C2">
      <w:pPr>
        <w:pStyle w:val="Default"/>
        <w:jc w:val="both"/>
        <w:rPr>
          <w:b/>
          <w:color w:val="FF0000"/>
          <w:sz w:val="36"/>
          <w:szCs w:val="36"/>
        </w:rPr>
      </w:pPr>
    </w:p>
    <w:p w14:paraId="0AF0F45B" w14:textId="32C1D413" w:rsidR="001E0217" w:rsidRPr="006A311E" w:rsidRDefault="00A755C2" w:rsidP="006A311E">
      <w:pPr>
        <w:jc w:val="both"/>
        <w:rPr>
          <w:rFonts w:ascii="Times New Roman" w:hAnsi="Times New Roman" w:cs="Times New Roman"/>
          <w:sz w:val="28"/>
          <w:szCs w:val="28"/>
        </w:rPr>
      </w:pPr>
      <w:r>
        <w:rPr>
          <w:rFonts w:ascii="Times New Roman" w:hAnsi="Times New Roman" w:cs="Times New Roman"/>
          <w:sz w:val="28"/>
          <w:szCs w:val="28"/>
        </w:rPr>
        <w:t xml:space="preserve">B. Y. developed the μOCT system and fiber optic probes, </w:t>
      </w:r>
      <w:r w:rsidR="00965292">
        <w:rPr>
          <w:rFonts w:ascii="Times New Roman" w:hAnsi="Times New Roman" w:cs="Times New Roman"/>
          <w:sz w:val="28"/>
          <w:szCs w:val="28"/>
        </w:rPr>
        <w:t xml:space="preserve">derived the theory, and </w:t>
      </w:r>
      <w:r w:rsidR="00BB0FB6">
        <w:rPr>
          <w:rFonts w:ascii="Times New Roman" w:hAnsi="Times New Roman" w:cs="Times New Roman"/>
          <w:sz w:val="28"/>
          <w:szCs w:val="28"/>
        </w:rPr>
        <w:t>performed</w:t>
      </w:r>
      <w:r>
        <w:rPr>
          <w:rFonts w:ascii="Times New Roman" w:hAnsi="Times New Roman" w:cs="Times New Roman"/>
          <w:sz w:val="28"/>
          <w:szCs w:val="28"/>
        </w:rPr>
        <w:t xml:space="preserve"> </w:t>
      </w:r>
      <w:r w:rsidR="00965292">
        <w:rPr>
          <w:rFonts w:ascii="Times New Roman" w:hAnsi="Times New Roman" w:cs="Times New Roman"/>
          <w:sz w:val="28"/>
          <w:szCs w:val="28"/>
        </w:rPr>
        <w:t xml:space="preserve">the </w:t>
      </w:r>
      <w:r w:rsidR="0033303A" w:rsidRPr="0033303A">
        <w:rPr>
          <w:rFonts w:ascii="Times New Roman" w:hAnsi="Times New Roman" w:cs="Times New Roman"/>
          <w:i/>
          <w:sz w:val="28"/>
          <w:szCs w:val="28"/>
        </w:rPr>
        <w:t>ex vivo</w:t>
      </w:r>
      <w:r w:rsidR="0033303A">
        <w:rPr>
          <w:rFonts w:ascii="Times New Roman" w:hAnsi="Times New Roman" w:cs="Times New Roman"/>
          <w:sz w:val="28"/>
          <w:szCs w:val="28"/>
        </w:rPr>
        <w:t xml:space="preserve"> </w:t>
      </w:r>
      <w:r w:rsidR="00BF6210">
        <w:rPr>
          <w:rFonts w:ascii="Times New Roman" w:hAnsi="Times New Roman" w:cs="Times New Roman"/>
          <w:sz w:val="28"/>
          <w:szCs w:val="28"/>
        </w:rPr>
        <w:t xml:space="preserve">tissue </w:t>
      </w:r>
      <w:r w:rsidR="00965292">
        <w:rPr>
          <w:rFonts w:ascii="Times New Roman" w:hAnsi="Times New Roman" w:cs="Times New Roman"/>
          <w:sz w:val="28"/>
          <w:szCs w:val="28"/>
        </w:rPr>
        <w:t>imaging experiment.</w:t>
      </w:r>
      <w:r w:rsidR="0033303A">
        <w:rPr>
          <w:rFonts w:ascii="Times New Roman" w:hAnsi="Times New Roman" w:cs="Times New Roman"/>
          <w:sz w:val="28"/>
          <w:szCs w:val="28"/>
        </w:rPr>
        <w:t xml:space="preserve"> B. V., E. B</w:t>
      </w:r>
      <w:r w:rsidR="0057269D">
        <w:rPr>
          <w:rFonts w:ascii="Times New Roman" w:hAnsi="Times New Roman" w:cs="Times New Roman"/>
          <w:sz w:val="28"/>
          <w:szCs w:val="28"/>
        </w:rPr>
        <w:t>.</w:t>
      </w:r>
      <w:r w:rsidR="005C5F3E">
        <w:rPr>
          <w:rFonts w:ascii="Times New Roman" w:hAnsi="Times New Roman" w:cs="Times New Roman"/>
          <w:sz w:val="28"/>
          <w:szCs w:val="28"/>
        </w:rPr>
        <w:t xml:space="preserve"> </w:t>
      </w:r>
      <w:r w:rsidR="0033303A">
        <w:rPr>
          <w:rFonts w:ascii="Times New Roman" w:hAnsi="Times New Roman" w:cs="Times New Roman"/>
          <w:sz w:val="28"/>
          <w:szCs w:val="28"/>
        </w:rPr>
        <w:t xml:space="preserve">and B. Y. designed and fabricated the </w:t>
      </w:r>
      <w:r w:rsidR="002B470C">
        <w:rPr>
          <w:rFonts w:ascii="Times New Roman" w:hAnsi="Times New Roman" w:cs="Times New Roman"/>
          <w:sz w:val="28"/>
          <w:szCs w:val="28"/>
        </w:rPr>
        <w:t>tethered</w:t>
      </w:r>
      <w:r w:rsidR="0033303A">
        <w:rPr>
          <w:rFonts w:ascii="Times New Roman" w:hAnsi="Times New Roman" w:cs="Times New Roman"/>
          <w:sz w:val="28"/>
          <w:szCs w:val="28"/>
        </w:rPr>
        <w:t xml:space="preserve"> capsule. B. V., </w:t>
      </w:r>
      <w:r w:rsidR="006826EF">
        <w:rPr>
          <w:rFonts w:ascii="Times New Roman" w:hAnsi="Times New Roman" w:cs="Times New Roman"/>
          <w:sz w:val="28"/>
          <w:szCs w:val="28"/>
        </w:rPr>
        <w:t xml:space="preserve">K. S., </w:t>
      </w:r>
      <w:r w:rsidR="0057269D">
        <w:rPr>
          <w:rFonts w:ascii="Times New Roman" w:hAnsi="Times New Roman" w:cs="Times New Roman"/>
          <w:sz w:val="28"/>
          <w:szCs w:val="28"/>
        </w:rPr>
        <w:t xml:space="preserve">C. H., </w:t>
      </w:r>
      <w:r w:rsidR="0033303A">
        <w:rPr>
          <w:rFonts w:ascii="Times New Roman" w:hAnsi="Times New Roman" w:cs="Times New Roman"/>
          <w:sz w:val="28"/>
          <w:szCs w:val="28"/>
        </w:rPr>
        <w:t xml:space="preserve">M. B., </w:t>
      </w:r>
      <w:r w:rsidR="006826EF">
        <w:rPr>
          <w:rFonts w:ascii="Times New Roman" w:hAnsi="Times New Roman" w:cs="Times New Roman"/>
          <w:sz w:val="28"/>
          <w:szCs w:val="28"/>
        </w:rPr>
        <w:t xml:space="preserve">and T. N. F. </w:t>
      </w:r>
      <w:r w:rsidR="0057269D">
        <w:rPr>
          <w:rFonts w:ascii="Times New Roman" w:hAnsi="Times New Roman" w:cs="Times New Roman"/>
          <w:sz w:val="28"/>
          <w:szCs w:val="28"/>
        </w:rPr>
        <w:t>constructed</w:t>
      </w:r>
      <w:r w:rsidR="007E6F94">
        <w:rPr>
          <w:rFonts w:ascii="Times New Roman" w:hAnsi="Times New Roman" w:cs="Times New Roman"/>
          <w:sz w:val="28"/>
          <w:szCs w:val="28"/>
        </w:rPr>
        <w:t xml:space="preserve"> the</w:t>
      </w:r>
      <w:r w:rsidR="00E16BA6">
        <w:rPr>
          <w:rFonts w:ascii="Times New Roman" w:hAnsi="Times New Roman" w:cs="Times New Roman"/>
          <w:sz w:val="28"/>
          <w:szCs w:val="28"/>
        </w:rPr>
        <w:t xml:space="preserve"> OCT</w:t>
      </w:r>
      <w:r w:rsidR="0033303A">
        <w:rPr>
          <w:rFonts w:ascii="Times New Roman" w:hAnsi="Times New Roman" w:cs="Times New Roman"/>
          <w:sz w:val="28"/>
          <w:szCs w:val="28"/>
        </w:rPr>
        <w:t xml:space="preserve"> system</w:t>
      </w:r>
      <w:r w:rsidR="0057269D">
        <w:rPr>
          <w:rFonts w:ascii="Times New Roman" w:hAnsi="Times New Roman" w:cs="Times New Roman"/>
          <w:sz w:val="28"/>
          <w:szCs w:val="28"/>
        </w:rPr>
        <w:t xml:space="preserve"> and prepared the imaging experiment setup.</w:t>
      </w:r>
      <w:r w:rsidR="0033303A">
        <w:rPr>
          <w:rFonts w:ascii="Times New Roman" w:hAnsi="Times New Roman" w:cs="Times New Roman"/>
          <w:sz w:val="28"/>
          <w:szCs w:val="28"/>
        </w:rPr>
        <w:t xml:space="preserve"> </w:t>
      </w:r>
      <w:r w:rsidR="006826EF">
        <w:rPr>
          <w:rFonts w:ascii="Times New Roman" w:hAnsi="Times New Roman" w:cs="Times New Roman"/>
          <w:sz w:val="28"/>
          <w:szCs w:val="28"/>
        </w:rPr>
        <w:t xml:space="preserve">J. D., </w:t>
      </w:r>
      <w:r w:rsidR="00725752">
        <w:rPr>
          <w:rFonts w:ascii="Times New Roman" w:hAnsi="Times New Roman" w:cs="Times New Roman"/>
          <w:sz w:val="28"/>
          <w:szCs w:val="28"/>
        </w:rPr>
        <w:t xml:space="preserve">D. O. </w:t>
      </w:r>
      <w:r w:rsidR="00DE2BA7">
        <w:rPr>
          <w:rFonts w:ascii="Times New Roman" w:hAnsi="Times New Roman" w:cs="Times New Roman"/>
          <w:sz w:val="28"/>
          <w:szCs w:val="28"/>
        </w:rPr>
        <w:t>O</w:t>
      </w:r>
      <w:r w:rsidR="00725752">
        <w:rPr>
          <w:rFonts w:ascii="Times New Roman" w:hAnsi="Times New Roman" w:cs="Times New Roman"/>
          <w:sz w:val="28"/>
          <w:szCs w:val="28"/>
        </w:rPr>
        <w:t>., Y. V</w:t>
      </w:r>
      <w:r w:rsidR="0057269D">
        <w:rPr>
          <w:rFonts w:ascii="Times New Roman" w:hAnsi="Times New Roman" w:cs="Times New Roman"/>
          <w:sz w:val="28"/>
          <w:szCs w:val="28"/>
        </w:rPr>
        <w:t>.</w:t>
      </w:r>
      <w:r w:rsidR="00725752">
        <w:rPr>
          <w:rFonts w:ascii="Times New Roman" w:hAnsi="Times New Roman" w:cs="Times New Roman"/>
          <w:sz w:val="28"/>
          <w:szCs w:val="28"/>
        </w:rPr>
        <w:t xml:space="preserve">, </w:t>
      </w:r>
      <w:r w:rsidR="00AB6237">
        <w:rPr>
          <w:rFonts w:ascii="Times New Roman" w:hAnsi="Times New Roman" w:cs="Times New Roman"/>
          <w:sz w:val="28"/>
          <w:szCs w:val="28"/>
        </w:rPr>
        <w:t>Q. Y.,</w:t>
      </w:r>
      <w:r w:rsidR="00673673">
        <w:rPr>
          <w:rFonts w:ascii="Times New Roman" w:hAnsi="Times New Roman" w:cs="Times New Roman"/>
          <w:sz w:val="28"/>
          <w:szCs w:val="28"/>
        </w:rPr>
        <w:t xml:space="preserve"> </w:t>
      </w:r>
      <w:r w:rsidR="0033303A">
        <w:rPr>
          <w:rFonts w:ascii="Times New Roman" w:hAnsi="Times New Roman" w:cs="Times New Roman"/>
          <w:sz w:val="28"/>
          <w:szCs w:val="28"/>
        </w:rPr>
        <w:t>B. V</w:t>
      </w:r>
      <w:r w:rsidR="0057269D">
        <w:rPr>
          <w:rFonts w:ascii="Times New Roman" w:hAnsi="Times New Roman" w:cs="Times New Roman"/>
          <w:sz w:val="28"/>
          <w:szCs w:val="28"/>
        </w:rPr>
        <w:t>.</w:t>
      </w:r>
      <w:r w:rsidR="00725752">
        <w:rPr>
          <w:rFonts w:ascii="Times New Roman" w:hAnsi="Times New Roman" w:cs="Times New Roman"/>
          <w:sz w:val="28"/>
          <w:szCs w:val="28"/>
        </w:rPr>
        <w:t xml:space="preserve"> and B. Y</w:t>
      </w:r>
      <w:r w:rsidR="0033303A">
        <w:rPr>
          <w:rFonts w:ascii="Times New Roman" w:hAnsi="Times New Roman" w:cs="Times New Roman"/>
          <w:sz w:val="28"/>
          <w:szCs w:val="28"/>
        </w:rPr>
        <w:t xml:space="preserve">. </w:t>
      </w:r>
      <w:r w:rsidR="00F0604D">
        <w:rPr>
          <w:rFonts w:ascii="Times New Roman" w:hAnsi="Times New Roman" w:cs="Times New Roman"/>
          <w:sz w:val="28"/>
          <w:szCs w:val="28"/>
        </w:rPr>
        <w:t>conducted</w:t>
      </w:r>
      <w:r w:rsidR="0033303A">
        <w:rPr>
          <w:rFonts w:ascii="Times New Roman" w:hAnsi="Times New Roman" w:cs="Times New Roman"/>
          <w:sz w:val="28"/>
          <w:szCs w:val="28"/>
        </w:rPr>
        <w:t xml:space="preserve"> the </w:t>
      </w:r>
      <w:r w:rsidR="00BF6210" w:rsidRPr="0033303A">
        <w:rPr>
          <w:rFonts w:ascii="Times New Roman" w:hAnsi="Times New Roman" w:cs="Times New Roman"/>
          <w:i/>
          <w:sz w:val="28"/>
          <w:szCs w:val="28"/>
        </w:rPr>
        <w:t>in vivo</w:t>
      </w:r>
      <w:r w:rsidR="00BF6210">
        <w:rPr>
          <w:rFonts w:ascii="Times New Roman" w:hAnsi="Times New Roman" w:cs="Times New Roman"/>
          <w:sz w:val="28"/>
          <w:szCs w:val="28"/>
        </w:rPr>
        <w:t xml:space="preserve"> </w:t>
      </w:r>
      <w:r w:rsidR="0033303A">
        <w:rPr>
          <w:rFonts w:ascii="Times New Roman" w:hAnsi="Times New Roman" w:cs="Times New Roman"/>
          <w:sz w:val="28"/>
          <w:szCs w:val="28"/>
        </w:rPr>
        <w:t>swine</w:t>
      </w:r>
      <w:r w:rsidR="00725752">
        <w:rPr>
          <w:rFonts w:ascii="Times New Roman" w:hAnsi="Times New Roman" w:cs="Times New Roman"/>
          <w:sz w:val="28"/>
          <w:szCs w:val="28"/>
        </w:rPr>
        <w:t xml:space="preserve"> gastr</w:t>
      </w:r>
      <w:r w:rsidR="00BF6210">
        <w:rPr>
          <w:rFonts w:ascii="Times New Roman" w:hAnsi="Times New Roman" w:cs="Times New Roman"/>
          <w:sz w:val="28"/>
          <w:szCs w:val="28"/>
        </w:rPr>
        <w:t xml:space="preserve">ointestinal </w:t>
      </w:r>
      <w:r w:rsidR="00F0604D">
        <w:rPr>
          <w:rFonts w:ascii="Times New Roman" w:hAnsi="Times New Roman" w:cs="Times New Roman"/>
          <w:sz w:val="28"/>
          <w:szCs w:val="28"/>
        </w:rPr>
        <w:t xml:space="preserve">tract </w:t>
      </w:r>
      <w:r w:rsidR="00BF6210">
        <w:rPr>
          <w:rFonts w:ascii="Times New Roman" w:hAnsi="Times New Roman" w:cs="Times New Roman"/>
          <w:sz w:val="28"/>
          <w:szCs w:val="28"/>
        </w:rPr>
        <w:t>endomicroscopy</w:t>
      </w:r>
      <w:r w:rsidR="0033303A">
        <w:rPr>
          <w:rFonts w:ascii="Times New Roman" w:hAnsi="Times New Roman" w:cs="Times New Roman"/>
          <w:sz w:val="28"/>
          <w:szCs w:val="28"/>
        </w:rPr>
        <w:t xml:space="preserve"> </w:t>
      </w:r>
      <w:r w:rsidR="006A7473">
        <w:rPr>
          <w:rFonts w:ascii="Times New Roman" w:hAnsi="Times New Roman" w:cs="Times New Roman"/>
          <w:sz w:val="28"/>
          <w:szCs w:val="28"/>
        </w:rPr>
        <w:t>imaging experiment</w:t>
      </w:r>
      <w:r w:rsidR="0033303A">
        <w:rPr>
          <w:rFonts w:ascii="Times New Roman" w:hAnsi="Times New Roman" w:cs="Times New Roman"/>
          <w:sz w:val="28"/>
          <w:szCs w:val="28"/>
        </w:rPr>
        <w:t>.</w:t>
      </w:r>
      <w:r w:rsidR="00965292">
        <w:rPr>
          <w:rFonts w:ascii="Times New Roman" w:hAnsi="Times New Roman" w:cs="Times New Roman"/>
          <w:sz w:val="28"/>
          <w:szCs w:val="28"/>
        </w:rPr>
        <w:t xml:space="preserve"> </w:t>
      </w:r>
      <w:r w:rsidR="007A6DA1">
        <w:rPr>
          <w:rFonts w:ascii="Times New Roman" w:hAnsi="Times New Roman" w:cs="Times New Roman"/>
          <w:sz w:val="28"/>
          <w:szCs w:val="28"/>
        </w:rPr>
        <w:t>J. A. G. prepared the specimens</w:t>
      </w:r>
      <w:r w:rsidR="002B470C">
        <w:rPr>
          <w:rFonts w:ascii="Times New Roman" w:hAnsi="Times New Roman" w:cs="Times New Roman"/>
          <w:sz w:val="28"/>
          <w:szCs w:val="28"/>
        </w:rPr>
        <w:t xml:space="preserve"> for histology</w:t>
      </w:r>
      <w:r w:rsidR="007A6DA1">
        <w:rPr>
          <w:rFonts w:ascii="Times New Roman" w:hAnsi="Times New Roman" w:cs="Times New Roman"/>
          <w:sz w:val="28"/>
          <w:szCs w:val="28"/>
        </w:rPr>
        <w:t xml:space="preserve">. </w:t>
      </w:r>
      <w:r w:rsidR="0033303A">
        <w:rPr>
          <w:rFonts w:ascii="Times New Roman" w:hAnsi="Times New Roman" w:cs="Times New Roman"/>
          <w:sz w:val="28"/>
          <w:szCs w:val="28"/>
        </w:rPr>
        <w:t xml:space="preserve">B. Y., </w:t>
      </w:r>
      <w:r w:rsidR="006A7473">
        <w:rPr>
          <w:rFonts w:ascii="Times New Roman" w:hAnsi="Times New Roman" w:cs="Times New Roman"/>
          <w:sz w:val="28"/>
          <w:szCs w:val="28"/>
        </w:rPr>
        <w:t>B. V</w:t>
      </w:r>
      <w:r w:rsidR="0057269D">
        <w:rPr>
          <w:rFonts w:ascii="Times New Roman" w:hAnsi="Times New Roman" w:cs="Times New Roman"/>
          <w:sz w:val="28"/>
          <w:szCs w:val="28"/>
        </w:rPr>
        <w:t>.</w:t>
      </w:r>
      <w:r w:rsidR="00BF6210">
        <w:rPr>
          <w:rFonts w:ascii="Times New Roman" w:hAnsi="Times New Roman" w:cs="Times New Roman"/>
          <w:sz w:val="28"/>
          <w:szCs w:val="28"/>
        </w:rPr>
        <w:t xml:space="preserve"> and G. J. T</w:t>
      </w:r>
      <w:r w:rsidR="006A7473">
        <w:rPr>
          <w:rFonts w:ascii="Times New Roman" w:hAnsi="Times New Roman" w:cs="Times New Roman"/>
          <w:sz w:val="28"/>
          <w:szCs w:val="28"/>
        </w:rPr>
        <w:t xml:space="preserve">. </w:t>
      </w:r>
      <w:r w:rsidR="00965292">
        <w:rPr>
          <w:rFonts w:ascii="Times New Roman" w:hAnsi="Times New Roman" w:cs="Times New Roman"/>
          <w:sz w:val="28"/>
          <w:szCs w:val="28"/>
        </w:rPr>
        <w:t xml:space="preserve">analyzed the </w:t>
      </w:r>
      <w:r w:rsidR="006A7473">
        <w:rPr>
          <w:rFonts w:ascii="Times New Roman" w:hAnsi="Times New Roman" w:cs="Times New Roman"/>
          <w:sz w:val="28"/>
          <w:szCs w:val="28"/>
        </w:rPr>
        <w:t>data</w:t>
      </w:r>
      <w:r w:rsidR="00BF6210">
        <w:rPr>
          <w:rFonts w:ascii="Times New Roman" w:hAnsi="Times New Roman" w:cs="Times New Roman"/>
          <w:sz w:val="28"/>
          <w:szCs w:val="28"/>
        </w:rPr>
        <w:t xml:space="preserve"> and</w:t>
      </w:r>
      <w:r w:rsidR="0033303A">
        <w:rPr>
          <w:rFonts w:ascii="Times New Roman" w:hAnsi="Times New Roman" w:cs="Times New Roman"/>
          <w:sz w:val="28"/>
          <w:szCs w:val="28"/>
        </w:rPr>
        <w:t xml:space="preserve"> </w:t>
      </w:r>
      <w:r w:rsidR="00965292">
        <w:rPr>
          <w:rFonts w:ascii="Times New Roman" w:hAnsi="Times New Roman" w:cs="Times New Roman"/>
          <w:sz w:val="28"/>
          <w:szCs w:val="28"/>
        </w:rPr>
        <w:t xml:space="preserve">wrote the manuscript. G. J. T. supervised the project.  </w:t>
      </w:r>
      <w:r>
        <w:rPr>
          <w:rFonts w:ascii="Times New Roman" w:hAnsi="Times New Roman" w:cs="Times New Roman"/>
          <w:sz w:val="28"/>
          <w:szCs w:val="28"/>
        </w:rPr>
        <w:t xml:space="preserve">  </w:t>
      </w:r>
    </w:p>
    <w:p w14:paraId="58DAFE48" w14:textId="77777777" w:rsidR="0052571D" w:rsidRDefault="0052571D" w:rsidP="00744739">
      <w:pPr>
        <w:pStyle w:val="Default"/>
        <w:jc w:val="center"/>
        <w:rPr>
          <w:color w:val="FF0000"/>
          <w:sz w:val="28"/>
          <w:szCs w:val="28"/>
        </w:rPr>
      </w:pPr>
    </w:p>
    <w:p w14:paraId="6459E4F9" w14:textId="77777777" w:rsidR="00DC6AAA" w:rsidRPr="001D425A" w:rsidRDefault="00DC6AAA" w:rsidP="002536CA">
      <w:pPr>
        <w:pStyle w:val="Default"/>
        <w:jc w:val="both"/>
        <w:rPr>
          <w:b/>
          <w:color w:val="FF0000"/>
          <w:sz w:val="36"/>
          <w:szCs w:val="36"/>
        </w:rPr>
      </w:pPr>
      <w:commentRangeStart w:id="4"/>
      <w:r w:rsidRPr="001D425A">
        <w:rPr>
          <w:b/>
          <w:color w:val="FF0000"/>
          <w:sz w:val="36"/>
          <w:szCs w:val="36"/>
        </w:rPr>
        <w:t>Reference</w:t>
      </w:r>
      <w:commentRangeEnd w:id="4"/>
      <w:r w:rsidR="00916180">
        <w:rPr>
          <w:rStyle w:val="CommentReference"/>
          <w:rFonts w:asciiTheme="minorHAnsi" w:hAnsiTheme="minorHAnsi" w:cstheme="minorBidi"/>
          <w:color w:val="auto"/>
        </w:rPr>
        <w:commentReference w:id="4"/>
      </w:r>
    </w:p>
    <w:p w14:paraId="774AC09D" w14:textId="1E1A407F" w:rsidR="006A3B05" w:rsidRDefault="006A3B05" w:rsidP="006A3B05">
      <w:pPr>
        <w:pStyle w:val="Default"/>
        <w:numPr>
          <w:ilvl w:val="0"/>
          <w:numId w:val="2"/>
        </w:numPr>
        <w:jc w:val="both"/>
        <w:rPr>
          <w:color w:val="auto"/>
          <w:sz w:val="28"/>
          <w:szCs w:val="28"/>
        </w:rPr>
      </w:pPr>
      <w:r>
        <w:rPr>
          <w:color w:val="auto"/>
          <w:sz w:val="28"/>
          <w:szCs w:val="28"/>
        </w:rPr>
        <w:t xml:space="preserve">David Huang, Eric A. Swanson, Charles P. Lin, Joel S. Schuman, William G. Stinson, Warren Chang, Michael R. Hee, Thomas Flotte, Kenton Gregory, Carmen A. Puliafito, and James G. Fujimoto, “Optical coherence tomography,” Science </w:t>
      </w:r>
      <w:r>
        <w:rPr>
          <w:b/>
          <w:color w:val="auto"/>
          <w:sz w:val="28"/>
          <w:szCs w:val="28"/>
        </w:rPr>
        <w:t>254</w:t>
      </w:r>
      <w:r>
        <w:rPr>
          <w:color w:val="auto"/>
          <w:sz w:val="28"/>
          <w:szCs w:val="28"/>
        </w:rPr>
        <w:t>(5035), 1178-1181 (1991).</w:t>
      </w:r>
    </w:p>
    <w:p w14:paraId="275A67C8" w14:textId="47FF6BC8" w:rsidR="00A02A52" w:rsidRPr="006A3B05" w:rsidRDefault="00A02A52" w:rsidP="006A3B05">
      <w:pPr>
        <w:pStyle w:val="Default"/>
        <w:numPr>
          <w:ilvl w:val="0"/>
          <w:numId w:val="2"/>
        </w:numPr>
        <w:jc w:val="both"/>
        <w:rPr>
          <w:color w:val="auto"/>
          <w:sz w:val="28"/>
          <w:szCs w:val="28"/>
        </w:rPr>
      </w:pPr>
      <w:r>
        <w:rPr>
          <w:color w:val="auto"/>
          <w:sz w:val="28"/>
          <w:szCs w:val="28"/>
        </w:rPr>
        <w:t xml:space="preserve">Y. Yasuno, J. Sugisaka, Y. Sando, Y. Nakamura, S. Makita, M. Itoh, and T. Yatagai, “Non-iterative numerical method for laterally superresolving Fourier domain optical coherence tomography,” Opt. Express, </w:t>
      </w:r>
      <w:r>
        <w:rPr>
          <w:b/>
          <w:color w:val="auto"/>
          <w:sz w:val="28"/>
          <w:szCs w:val="28"/>
        </w:rPr>
        <w:t>14</w:t>
      </w:r>
      <w:r>
        <w:rPr>
          <w:color w:val="auto"/>
          <w:sz w:val="28"/>
          <w:szCs w:val="28"/>
        </w:rPr>
        <w:t>(3), 1006-1020 (2006).</w:t>
      </w:r>
    </w:p>
    <w:p w14:paraId="67B215F9" w14:textId="77777777" w:rsidR="00361AA5" w:rsidRDefault="00361AA5" w:rsidP="00361AA5">
      <w:pPr>
        <w:pStyle w:val="Default"/>
        <w:numPr>
          <w:ilvl w:val="0"/>
          <w:numId w:val="2"/>
        </w:numPr>
        <w:jc w:val="both"/>
        <w:rPr>
          <w:color w:val="auto"/>
          <w:sz w:val="28"/>
          <w:szCs w:val="28"/>
        </w:rPr>
      </w:pPr>
      <w:r>
        <w:rPr>
          <w:color w:val="auto"/>
          <w:sz w:val="28"/>
          <w:szCs w:val="28"/>
        </w:rPr>
        <w:t xml:space="preserve">Tyler S. Ralston, Daniel L. Marks, P. Scott Carney, and Stephen A. Boppart, “Interferometric synthetic aperture microscopy,” Nature Physics, </w:t>
      </w:r>
      <w:r>
        <w:rPr>
          <w:b/>
          <w:color w:val="auto"/>
          <w:sz w:val="28"/>
          <w:szCs w:val="28"/>
        </w:rPr>
        <w:t>3</w:t>
      </w:r>
      <w:r>
        <w:rPr>
          <w:color w:val="auto"/>
          <w:sz w:val="28"/>
          <w:szCs w:val="28"/>
        </w:rPr>
        <w:t>(2), 129-134 (2007).</w:t>
      </w:r>
    </w:p>
    <w:p w14:paraId="2CD6B445" w14:textId="77CCE948" w:rsidR="00A02A52" w:rsidRDefault="00A02A52" w:rsidP="00361AA5">
      <w:pPr>
        <w:pStyle w:val="Default"/>
        <w:numPr>
          <w:ilvl w:val="0"/>
          <w:numId w:val="2"/>
        </w:numPr>
        <w:jc w:val="both"/>
        <w:rPr>
          <w:color w:val="auto"/>
          <w:sz w:val="28"/>
          <w:szCs w:val="28"/>
        </w:rPr>
      </w:pPr>
      <w:r>
        <w:rPr>
          <w:color w:val="auto"/>
          <w:sz w:val="28"/>
          <w:szCs w:val="28"/>
        </w:rPr>
        <w:t xml:space="preserve">A. Kumar, W. Drexler, and R. A. Leitgeb, “Subaperture correlation based digital adaptive optics for full field optical coherence tomography,” Opt. Express, </w:t>
      </w:r>
      <w:r>
        <w:rPr>
          <w:b/>
          <w:color w:val="auto"/>
          <w:sz w:val="28"/>
          <w:szCs w:val="28"/>
        </w:rPr>
        <w:t>21</w:t>
      </w:r>
      <w:r>
        <w:rPr>
          <w:color w:val="auto"/>
          <w:sz w:val="28"/>
          <w:szCs w:val="28"/>
        </w:rPr>
        <w:t>(9), 10850-10866 (2013).</w:t>
      </w:r>
    </w:p>
    <w:p w14:paraId="3601D26A" w14:textId="77777777" w:rsidR="00361AA5" w:rsidRDefault="00361AA5" w:rsidP="00361AA5">
      <w:pPr>
        <w:pStyle w:val="Default"/>
        <w:numPr>
          <w:ilvl w:val="0"/>
          <w:numId w:val="2"/>
        </w:numPr>
        <w:jc w:val="both"/>
        <w:rPr>
          <w:color w:val="auto"/>
          <w:sz w:val="28"/>
          <w:szCs w:val="28"/>
        </w:rPr>
      </w:pPr>
      <w:r>
        <w:rPr>
          <w:color w:val="auto"/>
          <w:sz w:val="28"/>
          <w:szCs w:val="28"/>
        </w:rPr>
        <w:t>Abhishek Kumar, Wolfgang Drexler, and Rainer A. Leitgeb, “</w:t>
      </w:r>
      <w:bookmarkStart w:id="5" w:name="OLE_LINK5"/>
      <w:bookmarkStart w:id="6" w:name="OLE_LINK6"/>
      <w:r>
        <w:rPr>
          <w:color w:val="auto"/>
          <w:sz w:val="28"/>
          <w:szCs w:val="28"/>
        </w:rPr>
        <w:t>Numerical focusing methods for full field OCT: a comparison based on a common signal model</w:t>
      </w:r>
      <w:bookmarkEnd w:id="5"/>
      <w:bookmarkEnd w:id="6"/>
      <w:r>
        <w:rPr>
          <w:color w:val="auto"/>
          <w:sz w:val="28"/>
          <w:szCs w:val="28"/>
        </w:rPr>
        <w:t xml:space="preserve">,” Opt. Express </w:t>
      </w:r>
      <w:r>
        <w:rPr>
          <w:b/>
          <w:color w:val="auto"/>
          <w:sz w:val="28"/>
          <w:szCs w:val="28"/>
        </w:rPr>
        <w:t>22</w:t>
      </w:r>
      <w:r>
        <w:rPr>
          <w:color w:val="auto"/>
          <w:sz w:val="28"/>
          <w:szCs w:val="28"/>
        </w:rPr>
        <w:t>(13), 16061-16078 (2014).</w:t>
      </w:r>
    </w:p>
    <w:p w14:paraId="0592439B" w14:textId="111DAA66" w:rsidR="003B56C2" w:rsidRDefault="003B56C2" w:rsidP="00361AA5">
      <w:pPr>
        <w:pStyle w:val="Default"/>
        <w:numPr>
          <w:ilvl w:val="0"/>
          <w:numId w:val="2"/>
        </w:numPr>
        <w:jc w:val="both"/>
        <w:rPr>
          <w:color w:val="auto"/>
          <w:sz w:val="28"/>
          <w:szCs w:val="28"/>
        </w:rPr>
      </w:pPr>
      <w:r>
        <w:rPr>
          <w:color w:val="auto"/>
          <w:sz w:val="28"/>
          <w:szCs w:val="28"/>
        </w:rPr>
        <w:t xml:space="preserve">Adeel Ahmad, Nathan D. Shemonski, Steven G. Adie, Hee-Seok Kim, Wen-Mei W. Hwu, P. Scott Carney, and Stephen A. Boppart, “Real-time in vivo computed optical </w:t>
      </w:r>
      <w:r w:rsidR="005F2C28">
        <w:rPr>
          <w:color w:val="auto"/>
          <w:sz w:val="28"/>
          <w:szCs w:val="28"/>
        </w:rPr>
        <w:t>interferometric tomography,</w:t>
      </w:r>
      <w:r>
        <w:rPr>
          <w:color w:val="auto"/>
          <w:sz w:val="28"/>
          <w:szCs w:val="28"/>
        </w:rPr>
        <w:t>”</w:t>
      </w:r>
      <w:r w:rsidR="005F2C28">
        <w:rPr>
          <w:color w:val="auto"/>
          <w:sz w:val="28"/>
          <w:szCs w:val="28"/>
        </w:rPr>
        <w:t xml:space="preserve"> Nature photonics, </w:t>
      </w:r>
      <w:r w:rsidR="005F2C28">
        <w:rPr>
          <w:b/>
          <w:color w:val="auto"/>
          <w:sz w:val="28"/>
          <w:szCs w:val="28"/>
        </w:rPr>
        <w:t>7</w:t>
      </w:r>
      <w:r w:rsidR="005F2C28">
        <w:rPr>
          <w:color w:val="auto"/>
          <w:sz w:val="28"/>
          <w:szCs w:val="28"/>
        </w:rPr>
        <w:t>(6), 444-448 (2013).</w:t>
      </w:r>
    </w:p>
    <w:p w14:paraId="447982D6" w14:textId="77777777" w:rsidR="005F2C28" w:rsidRPr="008D009B" w:rsidRDefault="005F2C28" w:rsidP="005F2C28">
      <w:pPr>
        <w:pStyle w:val="Default"/>
        <w:numPr>
          <w:ilvl w:val="0"/>
          <w:numId w:val="2"/>
        </w:numPr>
        <w:jc w:val="both"/>
        <w:rPr>
          <w:color w:val="auto"/>
          <w:sz w:val="28"/>
          <w:szCs w:val="28"/>
        </w:rPr>
      </w:pPr>
      <w:r>
        <w:rPr>
          <w:color w:val="auto"/>
          <w:sz w:val="28"/>
          <w:szCs w:val="28"/>
        </w:rPr>
        <w:t xml:space="preserve">J. Durnin, J. J. Miceli Jr. and J. H. Eberly, “Diffraction-free beams,” Physical review letters </w:t>
      </w:r>
      <w:r>
        <w:rPr>
          <w:b/>
          <w:color w:val="auto"/>
          <w:sz w:val="28"/>
          <w:szCs w:val="28"/>
        </w:rPr>
        <w:t>58</w:t>
      </w:r>
      <w:r>
        <w:rPr>
          <w:color w:val="auto"/>
          <w:sz w:val="28"/>
          <w:szCs w:val="28"/>
        </w:rPr>
        <w:t>(15), 1499-1501 (1987).</w:t>
      </w:r>
    </w:p>
    <w:p w14:paraId="049D2330" w14:textId="77777777" w:rsidR="005F2C28" w:rsidRDefault="005F2C28" w:rsidP="005F2C28">
      <w:pPr>
        <w:pStyle w:val="Default"/>
        <w:numPr>
          <w:ilvl w:val="0"/>
          <w:numId w:val="2"/>
        </w:numPr>
        <w:jc w:val="both"/>
        <w:rPr>
          <w:color w:val="auto"/>
          <w:sz w:val="28"/>
          <w:szCs w:val="28"/>
        </w:rPr>
      </w:pPr>
      <w:bookmarkStart w:id="7" w:name="OLE_LINK1"/>
      <w:r>
        <w:rPr>
          <w:color w:val="auto"/>
          <w:sz w:val="28"/>
          <w:szCs w:val="28"/>
        </w:rPr>
        <w:t>J. Durnin</w:t>
      </w:r>
      <w:bookmarkEnd w:id="7"/>
      <w:r>
        <w:rPr>
          <w:color w:val="auto"/>
          <w:sz w:val="28"/>
          <w:szCs w:val="28"/>
        </w:rPr>
        <w:t xml:space="preserve">, “Exact solutions for nondiffracting beams. I. The scalar theory,” J. Opt. Soc. Am. A </w:t>
      </w:r>
      <w:r>
        <w:rPr>
          <w:b/>
          <w:color w:val="auto"/>
          <w:sz w:val="28"/>
          <w:szCs w:val="28"/>
        </w:rPr>
        <w:t>4</w:t>
      </w:r>
      <w:r>
        <w:rPr>
          <w:color w:val="auto"/>
          <w:sz w:val="28"/>
          <w:szCs w:val="28"/>
        </w:rPr>
        <w:t>(4), 651-654 (1987).</w:t>
      </w:r>
    </w:p>
    <w:p w14:paraId="7EF207FE" w14:textId="77777777" w:rsidR="00361AA5" w:rsidRDefault="00361AA5" w:rsidP="00361AA5">
      <w:pPr>
        <w:pStyle w:val="Default"/>
        <w:numPr>
          <w:ilvl w:val="0"/>
          <w:numId w:val="2"/>
        </w:numPr>
        <w:jc w:val="both"/>
        <w:rPr>
          <w:color w:val="auto"/>
          <w:sz w:val="28"/>
          <w:szCs w:val="28"/>
        </w:rPr>
      </w:pPr>
      <w:r>
        <w:rPr>
          <w:color w:val="auto"/>
          <w:sz w:val="28"/>
          <w:szCs w:val="28"/>
        </w:rPr>
        <w:t xml:space="preserve">Zhihua Ding, Hongwu Ren, Yonghua Zhao, J. Stuart Nelson, and Zhongping Chen, “High-resolution optical coherence tomography over a large depth range with an axicon lens,” Opt. Letters </w:t>
      </w:r>
      <w:r>
        <w:rPr>
          <w:b/>
          <w:color w:val="auto"/>
          <w:sz w:val="28"/>
          <w:szCs w:val="28"/>
        </w:rPr>
        <w:t>27</w:t>
      </w:r>
      <w:r>
        <w:rPr>
          <w:color w:val="auto"/>
          <w:sz w:val="28"/>
          <w:szCs w:val="28"/>
        </w:rPr>
        <w:t>(4), 243-245 (2002).</w:t>
      </w:r>
    </w:p>
    <w:p w14:paraId="26299329" w14:textId="240C7D05" w:rsidR="00BB52E3" w:rsidRDefault="00916180" w:rsidP="00361AA5">
      <w:pPr>
        <w:pStyle w:val="Default"/>
        <w:numPr>
          <w:ilvl w:val="0"/>
          <w:numId w:val="2"/>
        </w:numPr>
        <w:jc w:val="both"/>
        <w:rPr>
          <w:color w:val="auto"/>
          <w:sz w:val="28"/>
          <w:szCs w:val="28"/>
        </w:rPr>
      </w:pPr>
      <w:ins w:id="8" w:author="Y V" w:date="2017-04-25T09:24:00Z">
        <w:r>
          <w:rPr>
            <w:color w:val="auto"/>
            <w:sz w:val="28"/>
            <w:szCs w:val="28"/>
          </w:rPr>
          <w:t xml:space="preserve"> </w:t>
        </w:r>
      </w:ins>
      <w:r w:rsidR="005F2C28">
        <w:rPr>
          <w:color w:val="auto"/>
          <w:sz w:val="28"/>
          <w:szCs w:val="28"/>
        </w:rPr>
        <w:t xml:space="preserve">R. A. Leitget, M. Villiger, A. H. Bachmann, L. Steinmann, and T. Lasser, “Extended focus depth for Fourier domain optical coherence microscopy,” Opt. Lett. </w:t>
      </w:r>
      <w:r w:rsidR="005F2C28">
        <w:rPr>
          <w:b/>
          <w:color w:val="auto"/>
          <w:sz w:val="28"/>
          <w:szCs w:val="28"/>
        </w:rPr>
        <w:t>31</w:t>
      </w:r>
      <w:r w:rsidR="005F2C28">
        <w:rPr>
          <w:color w:val="auto"/>
          <w:sz w:val="28"/>
          <w:szCs w:val="28"/>
        </w:rPr>
        <w:t>(16), 2450-2452 (2006).</w:t>
      </w:r>
    </w:p>
    <w:p w14:paraId="3127D21C" w14:textId="0E24E43D" w:rsidR="00AC1028" w:rsidRPr="00361AA5" w:rsidRDefault="00916180" w:rsidP="00AC1028">
      <w:pPr>
        <w:pStyle w:val="Default"/>
        <w:numPr>
          <w:ilvl w:val="0"/>
          <w:numId w:val="2"/>
        </w:numPr>
        <w:jc w:val="both"/>
        <w:rPr>
          <w:color w:val="auto"/>
          <w:sz w:val="28"/>
          <w:szCs w:val="28"/>
        </w:rPr>
      </w:pPr>
      <w:ins w:id="9" w:author="Y V" w:date="2017-04-25T09:24:00Z">
        <w:r>
          <w:rPr>
            <w:color w:val="auto"/>
            <w:sz w:val="28"/>
            <w:szCs w:val="28"/>
          </w:rPr>
          <w:t xml:space="preserve"> </w:t>
        </w:r>
      </w:ins>
      <w:r w:rsidR="00AC1028">
        <w:rPr>
          <w:color w:val="auto"/>
          <w:sz w:val="28"/>
          <w:szCs w:val="28"/>
        </w:rPr>
        <w:t>John W. Y. Lit and Real Tremblay, “</w:t>
      </w:r>
      <w:bookmarkStart w:id="10" w:name="OLE_LINK3"/>
      <w:r w:rsidR="00AC1028">
        <w:rPr>
          <w:color w:val="auto"/>
          <w:sz w:val="28"/>
          <w:szCs w:val="28"/>
        </w:rPr>
        <w:t>Focal depth of a transmitting axicon</w:t>
      </w:r>
      <w:bookmarkEnd w:id="10"/>
      <w:r w:rsidR="00AC1028">
        <w:rPr>
          <w:color w:val="auto"/>
          <w:sz w:val="28"/>
          <w:szCs w:val="28"/>
        </w:rPr>
        <w:t xml:space="preserve">,” J. Opt. Soc. Am. </w:t>
      </w:r>
      <w:r w:rsidR="00AC1028">
        <w:rPr>
          <w:b/>
          <w:color w:val="auto"/>
          <w:sz w:val="28"/>
          <w:szCs w:val="28"/>
        </w:rPr>
        <w:t>63</w:t>
      </w:r>
      <w:r w:rsidR="00AC1028">
        <w:rPr>
          <w:color w:val="auto"/>
          <w:sz w:val="28"/>
          <w:szCs w:val="28"/>
        </w:rPr>
        <w:t>(4), 445-449 (1973).</w:t>
      </w:r>
    </w:p>
    <w:p w14:paraId="7F4DDAFB" w14:textId="3854AD36" w:rsidR="005F2C28" w:rsidRDefault="00916180" w:rsidP="005F2C28">
      <w:pPr>
        <w:pStyle w:val="Default"/>
        <w:numPr>
          <w:ilvl w:val="0"/>
          <w:numId w:val="2"/>
        </w:numPr>
        <w:jc w:val="both"/>
        <w:rPr>
          <w:color w:val="auto"/>
          <w:sz w:val="28"/>
          <w:szCs w:val="28"/>
        </w:rPr>
      </w:pPr>
      <w:ins w:id="11" w:author="Y V" w:date="2017-04-25T09:24:00Z">
        <w:r>
          <w:rPr>
            <w:color w:val="auto"/>
            <w:sz w:val="28"/>
            <w:szCs w:val="28"/>
          </w:rPr>
          <w:t xml:space="preserve"> </w:t>
        </w:r>
      </w:ins>
      <w:r w:rsidR="005F2C28">
        <w:rPr>
          <w:color w:val="auto"/>
          <w:sz w:val="28"/>
          <w:szCs w:val="28"/>
        </w:rPr>
        <w:t>W. T. Welford, “</w:t>
      </w:r>
      <w:bookmarkStart w:id="12" w:name="OLE_LINK4"/>
      <w:r w:rsidR="005F2C28">
        <w:rPr>
          <w:color w:val="auto"/>
          <w:sz w:val="28"/>
          <w:szCs w:val="28"/>
        </w:rPr>
        <w:t>Use of annular apertures to increase focal depth</w:t>
      </w:r>
      <w:bookmarkEnd w:id="12"/>
      <w:r w:rsidR="005F2C28">
        <w:rPr>
          <w:color w:val="auto"/>
          <w:sz w:val="28"/>
          <w:szCs w:val="28"/>
        </w:rPr>
        <w:t xml:space="preserve">,” J. Opt. Soc. Am. </w:t>
      </w:r>
      <w:r w:rsidR="005F2C28">
        <w:rPr>
          <w:b/>
          <w:color w:val="auto"/>
          <w:sz w:val="28"/>
          <w:szCs w:val="28"/>
        </w:rPr>
        <w:t>50</w:t>
      </w:r>
      <w:r w:rsidR="005F2C28">
        <w:rPr>
          <w:color w:val="auto"/>
          <w:sz w:val="28"/>
          <w:szCs w:val="28"/>
        </w:rPr>
        <w:t>(8), 749-752 (1960).</w:t>
      </w:r>
    </w:p>
    <w:p w14:paraId="6674362B" w14:textId="2385BB2C" w:rsidR="00AC1028" w:rsidRDefault="00916180" w:rsidP="00AC1028">
      <w:pPr>
        <w:pStyle w:val="Default"/>
        <w:numPr>
          <w:ilvl w:val="0"/>
          <w:numId w:val="2"/>
        </w:numPr>
        <w:jc w:val="both"/>
        <w:rPr>
          <w:color w:val="auto"/>
          <w:sz w:val="28"/>
          <w:szCs w:val="28"/>
        </w:rPr>
      </w:pPr>
      <w:ins w:id="13" w:author="Y V" w:date="2017-04-25T09:24:00Z">
        <w:r>
          <w:rPr>
            <w:color w:val="auto"/>
            <w:sz w:val="28"/>
            <w:szCs w:val="28"/>
          </w:rPr>
          <w:t xml:space="preserve"> </w:t>
        </w:r>
      </w:ins>
      <w:r w:rsidR="00AC1028">
        <w:rPr>
          <w:color w:val="auto"/>
          <w:sz w:val="28"/>
          <w:szCs w:val="28"/>
        </w:rPr>
        <w:t xml:space="preserve">K. M. Tan, M. Mazilu, T. H. Chow, W. M. Lee, K. Taguchi, B. K. Ng, W. Sibbett, C. S. Herrington, C. T. A. Brown, and K. Dholakia, “In-fiber common-path optical coherence tomography using a conical-tip fiber,” Opt. Express </w:t>
      </w:r>
      <w:r w:rsidR="00AC1028">
        <w:rPr>
          <w:b/>
          <w:color w:val="auto"/>
          <w:sz w:val="28"/>
          <w:szCs w:val="28"/>
        </w:rPr>
        <w:t>17</w:t>
      </w:r>
      <w:r w:rsidR="00AC1028">
        <w:rPr>
          <w:color w:val="auto"/>
          <w:sz w:val="28"/>
          <w:szCs w:val="28"/>
        </w:rPr>
        <w:t>(4), 2375-2384 (2009).</w:t>
      </w:r>
    </w:p>
    <w:p w14:paraId="41810753" w14:textId="5C6A568F" w:rsidR="00AC1028" w:rsidRDefault="00916180" w:rsidP="00AC1028">
      <w:pPr>
        <w:pStyle w:val="Default"/>
        <w:numPr>
          <w:ilvl w:val="0"/>
          <w:numId w:val="2"/>
        </w:numPr>
        <w:jc w:val="both"/>
        <w:rPr>
          <w:color w:val="auto"/>
          <w:sz w:val="28"/>
          <w:szCs w:val="28"/>
        </w:rPr>
      </w:pPr>
      <w:ins w:id="14" w:author="Y V" w:date="2017-04-25T09:24:00Z">
        <w:r>
          <w:rPr>
            <w:color w:val="auto"/>
            <w:sz w:val="28"/>
            <w:szCs w:val="28"/>
          </w:rPr>
          <w:lastRenderedPageBreak/>
          <w:t xml:space="preserve"> </w:t>
        </w:r>
      </w:ins>
      <w:r w:rsidR="00AC1028">
        <w:rPr>
          <w:color w:val="auto"/>
          <w:sz w:val="28"/>
          <w:szCs w:val="28"/>
        </w:rPr>
        <w:t xml:space="preserve">Biwei Yin, Kengyeh K. Chu, Chia-Pin Liang, Kanwarpal Singh, Rohith Reddy, and Guillermo J. Tearney, “μOCT imaging using depth of focus extension by self-imaging wavefront division in a common-path fiber optic probe,” Opt. Express </w:t>
      </w:r>
      <w:r w:rsidR="00AC1028" w:rsidRPr="008A48CA">
        <w:rPr>
          <w:b/>
          <w:color w:val="auto"/>
          <w:sz w:val="28"/>
          <w:szCs w:val="28"/>
        </w:rPr>
        <w:t>24</w:t>
      </w:r>
      <w:r w:rsidR="00AC1028">
        <w:rPr>
          <w:color w:val="auto"/>
          <w:sz w:val="28"/>
          <w:szCs w:val="28"/>
        </w:rPr>
        <w:t>(5), 5555-5564 (2016).</w:t>
      </w:r>
    </w:p>
    <w:p w14:paraId="54625433" w14:textId="7687820A" w:rsidR="0037087D" w:rsidRDefault="00916180" w:rsidP="0037087D">
      <w:pPr>
        <w:pStyle w:val="Default"/>
        <w:numPr>
          <w:ilvl w:val="0"/>
          <w:numId w:val="2"/>
        </w:numPr>
        <w:jc w:val="both"/>
        <w:rPr>
          <w:color w:val="auto"/>
          <w:sz w:val="28"/>
          <w:szCs w:val="28"/>
        </w:rPr>
      </w:pPr>
      <w:ins w:id="15" w:author="Y V" w:date="2017-04-25T09:24:00Z">
        <w:r>
          <w:rPr>
            <w:color w:val="auto"/>
            <w:sz w:val="28"/>
            <w:szCs w:val="28"/>
          </w:rPr>
          <w:t xml:space="preserve"> </w:t>
        </w:r>
      </w:ins>
      <w:r w:rsidR="0037087D">
        <w:rPr>
          <w:color w:val="auto"/>
          <w:sz w:val="28"/>
          <w:szCs w:val="28"/>
        </w:rPr>
        <w:t xml:space="preserve">S. W. Allison and G. T. Gillies, “Observations of and applications for self-imaging in optical fibers,” Applied Optics </w:t>
      </w:r>
      <w:r w:rsidR="0037087D">
        <w:rPr>
          <w:b/>
          <w:color w:val="auto"/>
          <w:sz w:val="28"/>
          <w:szCs w:val="28"/>
        </w:rPr>
        <w:t>33</w:t>
      </w:r>
      <w:r w:rsidR="0037087D">
        <w:rPr>
          <w:color w:val="auto"/>
          <w:sz w:val="28"/>
          <w:szCs w:val="28"/>
        </w:rPr>
        <w:t>(10), 1802-1805 (1994).</w:t>
      </w:r>
    </w:p>
    <w:p w14:paraId="5B450523" w14:textId="4794AE85" w:rsidR="0037087D" w:rsidRPr="007C0435" w:rsidRDefault="00916180" w:rsidP="0037087D">
      <w:pPr>
        <w:pStyle w:val="Default"/>
        <w:numPr>
          <w:ilvl w:val="0"/>
          <w:numId w:val="2"/>
        </w:numPr>
        <w:jc w:val="both"/>
        <w:rPr>
          <w:color w:val="auto"/>
          <w:sz w:val="28"/>
          <w:szCs w:val="28"/>
        </w:rPr>
      </w:pPr>
      <w:ins w:id="16" w:author="Y V" w:date="2017-04-25T09:24:00Z">
        <w:r>
          <w:rPr>
            <w:color w:val="auto"/>
            <w:sz w:val="28"/>
            <w:szCs w:val="28"/>
          </w:rPr>
          <w:t xml:space="preserve"> </w:t>
        </w:r>
      </w:ins>
      <w:r w:rsidR="0037087D">
        <w:rPr>
          <w:color w:val="auto"/>
          <w:sz w:val="28"/>
          <w:szCs w:val="28"/>
        </w:rPr>
        <w:t xml:space="preserve">Carlos J. Zapata-Rodriguez and Agustin Sanchez-Losa, “Three-dimensional field distribution in the focal region of low-Fresnel-number axicons,” J. Opt. Soc. Am. A </w:t>
      </w:r>
      <w:r w:rsidR="0037087D">
        <w:rPr>
          <w:b/>
          <w:color w:val="auto"/>
          <w:sz w:val="28"/>
          <w:szCs w:val="28"/>
        </w:rPr>
        <w:t>23</w:t>
      </w:r>
      <w:r w:rsidR="0037087D">
        <w:rPr>
          <w:color w:val="auto"/>
          <w:sz w:val="28"/>
          <w:szCs w:val="28"/>
        </w:rPr>
        <w:t>(12), 3016-3026 (2006).</w:t>
      </w:r>
      <w:r w:rsidR="0037087D" w:rsidRPr="00064436">
        <w:rPr>
          <w:color w:val="auto"/>
          <w:sz w:val="28"/>
          <w:szCs w:val="28"/>
        </w:rPr>
        <w:t xml:space="preserve"> </w:t>
      </w:r>
    </w:p>
    <w:p w14:paraId="2305E4C3" w14:textId="2DF80BF2" w:rsidR="00A531F0" w:rsidRDefault="00916180" w:rsidP="00A531F0">
      <w:pPr>
        <w:pStyle w:val="SPIEreferencelisting"/>
        <w:numPr>
          <w:ilvl w:val="0"/>
          <w:numId w:val="2"/>
        </w:numPr>
        <w:rPr>
          <w:rFonts w:eastAsiaTheme="minorEastAsia"/>
          <w:sz w:val="28"/>
          <w:szCs w:val="28"/>
          <w:lang w:eastAsia="zh-CN"/>
        </w:rPr>
      </w:pPr>
      <w:ins w:id="17" w:author="Y V" w:date="2017-04-25T09:24:00Z">
        <w:r>
          <w:rPr>
            <w:rFonts w:eastAsiaTheme="minorEastAsia"/>
            <w:sz w:val="28"/>
            <w:szCs w:val="28"/>
          </w:rPr>
          <w:t xml:space="preserve"> </w:t>
        </w:r>
      </w:ins>
      <w:r w:rsidR="00A531F0" w:rsidRPr="00A531F0">
        <w:rPr>
          <w:rFonts w:eastAsiaTheme="minorEastAsia"/>
          <w:sz w:val="28"/>
          <w:szCs w:val="28"/>
        </w:rPr>
        <w:t xml:space="preserve">M. D. Feit and J. A. Fleck, Jr. “Light propagation in graded-index optical fibers,” Applied Optics, </w:t>
      </w:r>
      <w:r w:rsidR="00A531F0" w:rsidRPr="00570D93">
        <w:rPr>
          <w:rFonts w:eastAsiaTheme="minorEastAsia"/>
          <w:b/>
          <w:sz w:val="28"/>
          <w:szCs w:val="28"/>
        </w:rPr>
        <w:t>17</w:t>
      </w:r>
      <w:r w:rsidR="00A531F0" w:rsidRPr="00A531F0">
        <w:rPr>
          <w:rFonts w:eastAsiaTheme="minorEastAsia"/>
          <w:sz w:val="28"/>
          <w:szCs w:val="28"/>
        </w:rPr>
        <w:t>(24), 3990-3998 (1978).</w:t>
      </w:r>
    </w:p>
    <w:p w14:paraId="3425CF9A" w14:textId="1FEEFE69" w:rsidR="007927C1" w:rsidRPr="00A531F0" w:rsidRDefault="00916180" w:rsidP="00A531F0">
      <w:pPr>
        <w:pStyle w:val="SPIEreferencelisting"/>
        <w:numPr>
          <w:ilvl w:val="0"/>
          <w:numId w:val="2"/>
        </w:numPr>
        <w:rPr>
          <w:rFonts w:eastAsiaTheme="minorEastAsia"/>
          <w:sz w:val="28"/>
          <w:szCs w:val="28"/>
          <w:lang w:eastAsia="zh-CN"/>
        </w:rPr>
      </w:pPr>
      <w:ins w:id="18" w:author="Y V" w:date="2017-04-25T09:24:00Z">
        <w:r>
          <w:rPr>
            <w:rFonts w:eastAsiaTheme="minorEastAsia"/>
            <w:sz w:val="28"/>
            <w:szCs w:val="28"/>
          </w:rPr>
          <w:t xml:space="preserve"> </w:t>
        </w:r>
      </w:ins>
      <w:r w:rsidR="007927C1">
        <w:rPr>
          <w:rFonts w:eastAsiaTheme="minorEastAsia"/>
          <w:sz w:val="28"/>
          <w:szCs w:val="28"/>
        </w:rPr>
        <w:t>Alexander Rohrbach, “</w:t>
      </w:r>
      <w:bookmarkStart w:id="19" w:name="OLE_LINK10"/>
      <w:r w:rsidR="007927C1">
        <w:rPr>
          <w:rFonts w:eastAsiaTheme="minorEastAsia"/>
          <w:sz w:val="28"/>
          <w:szCs w:val="28"/>
        </w:rPr>
        <w:t>Artifacts resulting from imaging in scattering media: a theoretical prediction</w:t>
      </w:r>
      <w:bookmarkEnd w:id="19"/>
      <w:r w:rsidR="007927C1">
        <w:rPr>
          <w:rFonts w:eastAsiaTheme="minorEastAsia"/>
          <w:sz w:val="28"/>
          <w:szCs w:val="28"/>
        </w:rPr>
        <w:t xml:space="preserve">,” Opt. Letters </w:t>
      </w:r>
      <w:r w:rsidR="007927C1">
        <w:rPr>
          <w:rFonts w:eastAsiaTheme="minorEastAsia"/>
          <w:b/>
          <w:sz w:val="28"/>
          <w:szCs w:val="28"/>
        </w:rPr>
        <w:t>34</w:t>
      </w:r>
      <w:r w:rsidR="007927C1">
        <w:rPr>
          <w:rFonts w:eastAsiaTheme="minorEastAsia"/>
          <w:sz w:val="28"/>
          <w:szCs w:val="28"/>
        </w:rPr>
        <w:t>(19), 3041-3043 (2009).</w:t>
      </w:r>
    </w:p>
    <w:p w14:paraId="48BC2E8C" w14:textId="2EA2BE2A" w:rsidR="007927C1" w:rsidRDefault="00916180" w:rsidP="007927C1">
      <w:pPr>
        <w:pStyle w:val="Default"/>
        <w:numPr>
          <w:ilvl w:val="0"/>
          <w:numId w:val="2"/>
        </w:numPr>
        <w:jc w:val="both"/>
        <w:rPr>
          <w:color w:val="auto"/>
          <w:sz w:val="28"/>
          <w:szCs w:val="28"/>
        </w:rPr>
      </w:pPr>
      <w:ins w:id="20" w:author="Y V" w:date="2017-04-25T09:24:00Z">
        <w:r>
          <w:rPr>
            <w:color w:val="auto"/>
            <w:sz w:val="28"/>
            <w:szCs w:val="28"/>
          </w:rPr>
          <w:t xml:space="preserve"> </w:t>
        </w:r>
      </w:ins>
      <w:r w:rsidR="007927C1">
        <w:rPr>
          <w:color w:val="auto"/>
          <w:sz w:val="28"/>
          <w:szCs w:val="28"/>
        </w:rPr>
        <w:t xml:space="preserve">Linbo Liu, Joseph A. Gardecki, Seemantini K. Nadkarni, Jimmy D. Toussaint, Yukako Yagi, Brett E. Bouma and Guillermo J. Tearney, “Imaging the subcellular structure of human coronary atherosclerosis using micro-optical coherence tomography,” Nature Medicine </w:t>
      </w:r>
      <w:r w:rsidR="007927C1">
        <w:rPr>
          <w:b/>
          <w:color w:val="auto"/>
          <w:sz w:val="28"/>
          <w:szCs w:val="28"/>
        </w:rPr>
        <w:t>17</w:t>
      </w:r>
      <w:r w:rsidR="007927C1">
        <w:rPr>
          <w:color w:val="auto"/>
          <w:sz w:val="28"/>
          <w:szCs w:val="28"/>
        </w:rPr>
        <w:t>(8), 1010-1014 (2011).</w:t>
      </w:r>
    </w:p>
    <w:p w14:paraId="27042004" w14:textId="346617B1" w:rsidR="00E16852" w:rsidRPr="00E16852" w:rsidRDefault="00916180" w:rsidP="00E16852">
      <w:pPr>
        <w:pStyle w:val="Default"/>
        <w:numPr>
          <w:ilvl w:val="0"/>
          <w:numId w:val="2"/>
        </w:numPr>
        <w:jc w:val="both"/>
        <w:rPr>
          <w:color w:val="auto"/>
          <w:sz w:val="28"/>
          <w:szCs w:val="28"/>
        </w:rPr>
      </w:pPr>
      <w:ins w:id="21" w:author="Y V" w:date="2017-04-25T09:24:00Z">
        <w:r>
          <w:rPr>
            <w:color w:val="auto"/>
            <w:sz w:val="28"/>
            <w:szCs w:val="28"/>
          </w:rPr>
          <w:t xml:space="preserve"> </w:t>
        </w:r>
      </w:ins>
      <w:r w:rsidR="00E16852">
        <w:rPr>
          <w:color w:val="auto"/>
          <w:sz w:val="28"/>
          <w:szCs w:val="28"/>
        </w:rPr>
        <w:t xml:space="preserve">Florian O. Fahrbach, Philipp Simon and Alexander Rohrbach, “Microscopy with self-reconstructing beams,” Nature Photonics </w:t>
      </w:r>
      <w:r w:rsidR="00E16852">
        <w:rPr>
          <w:b/>
          <w:color w:val="auto"/>
          <w:sz w:val="28"/>
          <w:szCs w:val="28"/>
        </w:rPr>
        <w:t>4</w:t>
      </w:r>
      <w:r w:rsidR="00E16852">
        <w:rPr>
          <w:color w:val="auto"/>
          <w:sz w:val="28"/>
          <w:szCs w:val="28"/>
        </w:rPr>
        <w:t>(11), 780-785 (2010).</w:t>
      </w:r>
    </w:p>
    <w:p w14:paraId="76528719" w14:textId="4BA7B140" w:rsidR="00F17ABB" w:rsidRDefault="00916180" w:rsidP="00A531F0">
      <w:pPr>
        <w:pStyle w:val="Default"/>
        <w:numPr>
          <w:ilvl w:val="0"/>
          <w:numId w:val="2"/>
        </w:numPr>
        <w:jc w:val="both"/>
        <w:rPr>
          <w:color w:val="auto"/>
          <w:sz w:val="28"/>
          <w:szCs w:val="28"/>
        </w:rPr>
      </w:pPr>
      <w:ins w:id="22" w:author="Y V" w:date="2017-04-25T09:24:00Z">
        <w:r>
          <w:rPr>
            <w:color w:val="auto"/>
            <w:sz w:val="28"/>
            <w:szCs w:val="28"/>
          </w:rPr>
          <w:t xml:space="preserve"> </w:t>
        </w:r>
      </w:ins>
      <w:r w:rsidR="001D4852">
        <w:rPr>
          <w:color w:val="auto"/>
          <w:sz w:val="28"/>
          <w:szCs w:val="28"/>
        </w:rPr>
        <w:t xml:space="preserve">Guillermo J. Tearney, Mark E. Brezinski, Brett E. Bouma, Stephen A. Boppart, Costas Pitris, James F. Southern, James G. Fujimoto, “In Vivo Endoscopic Optical Biopsy with Optical Coherence Tomography,” Science </w:t>
      </w:r>
      <w:r w:rsidR="001D4852">
        <w:rPr>
          <w:b/>
          <w:color w:val="auto"/>
          <w:sz w:val="28"/>
          <w:szCs w:val="28"/>
        </w:rPr>
        <w:t>276</w:t>
      </w:r>
      <w:r w:rsidR="001D4852">
        <w:rPr>
          <w:color w:val="auto"/>
          <w:sz w:val="28"/>
          <w:szCs w:val="28"/>
        </w:rPr>
        <w:t>(5321): 2037-2039 (1997).</w:t>
      </w:r>
    </w:p>
    <w:p w14:paraId="7A8493D9" w14:textId="7B47B6D1" w:rsidR="00E8675C" w:rsidRDefault="00916180" w:rsidP="00E8675C">
      <w:pPr>
        <w:pStyle w:val="Default"/>
        <w:numPr>
          <w:ilvl w:val="0"/>
          <w:numId w:val="2"/>
        </w:numPr>
        <w:jc w:val="both"/>
        <w:rPr>
          <w:color w:val="auto"/>
          <w:sz w:val="28"/>
          <w:szCs w:val="28"/>
        </w:rPr>
      </w:pPr>
      <w:ins w:id="23" w:author="Y V" w:date="2017-04-25T09:24:00Z">
        <w:r>
          <w:rPr>
            <w:color w:val="auto"/>
            <w:sz w:val="28"/>
            <w:szCs w:val="28"/>
          </w:rPr>
          <w:t xml:space="preserve"> </w:t>
        </w:r>
      </w:ins>
      <w:r w:rsidR="004C1680">
        <w:rPr>
          <w:color w:val="auto"/>
          <w:sz w:val="28"/>
          <w:szCs w:val="28"/>
        </w:rPr>
        <w:t>Desmond C. Adler, Yu Chen, Robert Huber, Joseph Schmitt, James Connolly, and James G. Fujimoto, “</w:t>
      </w:r>
      <w:bookmarkStart w:id="24" w:name="OLE_LINK2"/>
      <w:r w:rsidR="004C1680">
        <w:rPr>
          <w:color w:val="auto"/>
          <w:sz w:val="28"/>
          <w:szCs w:val="28"/>
        </w:rPr>
        <w:t>Three-dimensional endomicroscopy using optical coherence tomography</w:t>
      </w:r>
      <w:bookmarkEnd w:id="24"/>
      <w:r w:rsidR="004C1680">
        <w:rPr>
          <w:color w:val="auto"/>
          <w:sz w:val="28"/>
          <w:szCs w:val="28"/>
        </w:rPr>
        <w:t xml:space="preserve">,” Nature Photonics </w:t>
      </w:r>
      <w:r w:rsidR="004C1680">
        <w:rPr>
          <w:b/>
          <w:color w:val="auto"/>
          <w:sz w:val="28"/>
          <w:szCs w:val="28"/>
        </w:rPr>
        <w:t>1</w:t>
      </w:r>
      <w:r w:rsidR="004C1680">
        <w:rPr>
          <w:color w:val="auto"/>
          <w:sz w:val="28"/>
          <w:szCs w:val="28"/>
        </w:rPr>
        <w:t>(12), 709-716 (2007).</w:t>
      </w:r>
    </w:p>
    <w:p w14:paraId="2BC39CE3" w14:textId="093D7693" w:rsidR="004534BB" w:rsidRPr="00E8675C" w:rsidRDefault="00916180" w:rsidP="00E8675C">
      <w:pPr>
        <w:pStyle w:val="Default"/>
        <w:numPr>
          <w:ilvl w:val="0"/>
          <w:numId w:val="2"/>
        </w:numPr>
        <w:jc w:val="both"/>
        <w:rPr>
          <w:color w:val="auto"/>
          <w:sz w:val="28"/>
          <w:szCs w:val="28"/>
        </w:rPr>
      </w:pPr>
      <w:ins w:id="25" w:author="Y V" w:date="2017-04-25T09:24:00Z">
        <w:r>
          <w:rPr>
            <w:color w:val="auto"/>
            <w:sz w:val="28"/>
            <w:szCs w:val="28"/>
          </w:rPr>
          <w:t xml:space="preserve"> </w:t>
        </w:r>
      </w:ins>
      <w:r w:rsidR="004534BB">
        <w:rPr>
          <w:color w:val="auto"/>
          <w:sz w:val="28"/>
          <w:szCs w:val="28"/>
        </w:rPr>
        <w:t xml:space="preserve">Michalina J. Gora, Jenny S. Sauk, Robert W. Carruth, Kevin A. Gallagher, Melissa J. Suter, Norman S. Nishioka, Lauren E. Kava, Mireille Rosenberg, Brett E. Bouman, and Guillermo J. Tearney, “Tethered capsule endomicroscopy enables less invasive imaging of gastrointestinal tract microstructure,” Nature Medicine, </w:t>
      </w:r>
      <w:r w:rsidR="004534BB">
        <w:rPr>
          <w:b/>
          <w:color w:val="auto"/>
          <w:sz w:val="28"/>
          <w:szCs w:val="28"/>
        </w:rPr>
        <w:t>19</w:t>
      </w:r>
      <w:r w:rsidR="004534BB">
        <w:rPr>
          <w:color w:val="auto"/>
          <w:sz w:val="28"/>
          <w:szCs w:val="28"/>
        </w:rPr>
        <w:t>(2), 238-241(2013).</w:t>
      </w:r>
    </w:p>
    <w:p w14:paraId="7A62BFD0" w14:textId="15FAA89E" w:rsidR="00E2024A" w:rsidRDefault="00916180" w:rsidP="007C7636">
      <w:pPr>
        <w:pStyle w:val="Default"/>
        <w:numPr>
          <w:ilvl w:val="0"/>
          <w:numId w:val="2"/>
        </w:numPr>
        <w:jc w:val="both"/>
        <w:rPr>
          <w:color w:val="auto"/>
          <w:sz w:val="28"/>
          <w:szCs w:val="28"/>
        </w:rPr>
      </w:pPr>
      <w:ins w:id="26" w:author="Y V" w:date="2017-04-25T09:24:00Z">
        <w:r>
          <w:rPr>
            <w:color w:val="auto"/>
            <w:sz w:val="28"/>
            <w:szCs w:val="28"/>
          </w:rPr>
          <w:t xml:space="preserve"> </w:t>
        </w:r>
      </w:ins>
      <w:r w:rsidR="00E2024A">
        <w:rPr>
          <w:color w:val="auto"/>
          <w:sz w:val="28"/>
          <w:szCs w:val="28"/>
        </w:rPr>
        <w:t xml:space="preserve">Ik-Kyung Jang, Brett E. Bouma, Dong-Heon Kang, Seung-Jung Park, Seong-Wook Park, Ki-Bae Seung, Kyu-Bo Choi, Milen Shishkov, Kelly Schlendorf, </w:t>
      </w:r>
      <w:r w:rsidR="00083F21">
        <w:rPr>
          <w:color w:val="auto"/>
          <w:sz w:val="28"/>
          <w:szCs w:val="28"/>
        </w:rPr>
        <w:t xml:space="preserve">Eugene Pomerantsev, Stuart L. Houser, H. Thomas Aretz, and Guillermo J. Tearney, “Visualization of coronary atherosclerotic plaques in patients using optical coherence tomography: comparison with intravascular ultrasound,” Journal of the American College of Cardiology, </w:t>
      </w:r>
      <w:r w:rsidR="00083F21">
        <w:rPr>
          <w:b/>
          <w:color w:val="auto"/>
          <w:sz w:val="28"/>
          <w:szCs w:val="28"/>
        </w:rPr>
        <w:t>39</w:t>
      </w:r>
      <w:r w:rsidR="00083F21">
        <w:rPr>
          <w:color w:val="auto"/>
          <w:sz w:val="28"/>
          <w:szCs w:val="28"/>
        </w:rPr>
        <w:t>(4), 604-609 (2002).</w:t>
      </w:r>
    </w:p>
    <w:p w14:paraId="243CB880" w14:textId="4C236640" w:rsidR="00C76B0F" w:rsidRDefault="00916180" w:rsidP="007C7636">
      <w:pPr>
        <w:pStyle w:val="Default"/>
        <w:numPr>
          <w:ilvl w:val="0"/>
          <w:numId w:val="2"/>
        </w:numPr>
        <w:jc w:val="both"/>
        <w:rPr>
          <w:color w:val="auto"/>
          <w:sz w:val="28"/>
          <w:szCs w:val="28"/>
        </w:rPr>
      </w:pPr>
      <w:ins w:id="27" w:author="Y V" w:date="2017-04-25T09:24:00Z">
        <w:r>
          <w:rPr>
            <w:color w:val="auto"/>
            <w:sz w:val="28"/>
            <w:szCs w:val="28"/>
          </w:rPr>
          <w:t xml:space="preserve"> </w:t>
        </w:r>
      </w:ins>
      <w:r w:rsidR="00C76B0F">
        <w:rPr>
          <w:color w:val="auto"/>
          <w:sz w:val="28"/>
          <w:szCs w:val="28"/>
        </w:rPr>
        <w:t>Hsiang-Chieh Lee, Osman Oguz Ahsen, Kaicheng Liang</w:t>
      </w:r>
      <w:r w:rsidR="00DB42A8">
        <w:rPr>
          <w:color w:val="auto"/>
          <w:sz w:val="28"/>
          <w:szCs w:val="28"/>
        </w:rPr>
        <w:t xml:space="preserve">, Zhao Wang, Cody Cleveland, Lucas Booth, Benjamin Potsaid, Vijaysekhar Jayaraman, Alex E. Cable, Hiroshi Mashimo, Robert Langer, Giovanni Traverso, and James G. Fujimoto, </w:t>
      </w:r>
      <w:r w:rsidR="00DB42A8">
        <w:rPr>
          <w:color w:val="auto"/>
          <w:sz w:val="28"/>
          <w:szCs w:val="28"/>
        </w:rPr>
        <w:lastRenderedPageBreak/>
        <w:t xml:space="preserve">“Circumferential optical coherence tomography angiography imaging of the swine esophagus using a micromotor balloon catheter,” Biomedical Optics Express, </w:t>
      </w:r>
      <w:r w:rsidR="00DB42A8">
        <w:rPr>
          <w:b/>
          <w:color w:val="auto"/>
          <w:sz w:val="28"/>
          <w:szCs w:val="28"/>
        </w:rPr>
        <w:t>7</w:t>
      </w:r>
      <w:r w:rsidR="00DB42A8">
        <w:rPr>
          <w:color w:val="auto"/>
          <w:sz w:val="28"/>
          <w:szCs w:val="28"/>
        </w:rPr>
        <w:t>(8), 2927-2942 (2016).</w:t>
      </w:r>
    </w:p>
    <w:p w14:paraId="3267C4C2" w14:textId="77777777" w:rsidR="00FA6BFB" w:rsidRDefault="00FA6BFB" w:rsidP="00FA6BFB">
      <w:pPr>
        <w:pStyle w:val="Default"/>
        <w:ind w:left="360"/>
        <w:jc w:val="both"/>
        <w:rPr>
          <w:color w:val="auto"/>
          <w:sz w:val="28"/>
          <w:szCs w:val="28"/>
        </w:rPr>
      </w:pPr>
    </w:p>
    <w:p w14:paraId="31BDA55C" w14:textId="49F21C02" w:rsidR="00DA4039" w:rsidRDefault="00DA4039" w:rsidP="00DA4039">
      <w:pPr>
        <w:pStyle w:val="Default"/>
        <w:jc w:val="both"/>
        <w:rPr>
          <w:b/>
          <w:color w:val="FF0000"/>
          <w:sz w:val="36"/>
          <w:szCs w:val="36"/>
        </w:rPr>
      </w:pPr>
      <w:r>
        <w:rPr>
          <w:b/>
          <w:color w:val="FF0000"/>
          <w:sz w:val="36"/>
          <w:szCs w:val="36"/>
        </w:rPr>
        <w:t>Supplemental material</w:t>
      </w:r>
    </w:p>
    <w:p w14:paraId="18C7D3A1" w14:textId="77777777" w:rsidR="001D0A87" w:rsidRDefault="001D0A87" w:rsidP="00DA4039">
      <w:pPr>
        <w:pStyle w:val="Default"/>
        <w:jc w:val="both"/>
        <w:rPr>
          <w:color w:val="auto"/>
          <w:sz w:val="28"/>
          <w:szCs w:val="28"/>
        </w:rPr>
      </w:pPr>
    </w:p>
    <w:p w14:paraId="452D469D" w14:textId="549238A6" w:rsidR="00F251EA" w:rsidRDefault="00234E24" w:rsidP="00FA6BFB">
      <w:pPr>
        <w:pStyle w:val="Default"/>
        <w:numPr>
          <w:ilvl w:val="0"/>
          <w:numId w:val="6"/>
        </w:numPr>
        <w:jc w:val="both"/>
        <w:rPr>
          <w:b/>
          <w:color w:val="auto"/>
          <w:sz w:val="28"/>
          <w:szCs w:val="28"/>
        </w:rPr>
      </w:pPr>
      <w:r>
        <w:rPr>
          <w:b/>
          <w:color w:val="auto"/>
          <w:sz w:val="28"/>
          <w:szCs w:val="28"/>
        </w:rPr>
        <w:t xml:space="preserve">Formation of </w:t>
      </w:r>
      <w:r w:rsidR="00BE23E4">
        <w:rPr>
          <w:b/>
          <w:color w:val="auto"/>
          <w:sz w:val="28"/>
          <w:szCs w:val="28"/>
        </w:rPr>
        <w:t xml:space="preserve">the </w:t>
      </w:r>
      <w:r w:rsidR="00F251EA">
        <w:rPr>
          <w:b/>
          <w:color w:val="auto"/>
          <w:sz w:val="28"/>
          <w:szCs w:val="28"/>
        </w:rPr>
        <w:t xml:space="preserve">CAFM beam </w:t>
      </w:r>
    </w:p>
    <w:p w14:paraId="7A8BB82A" w14:textId="4ABE8468" w:rsidR="00427682" w:rsidRDefault="00F251EA" w:rsidP="00F251EA">
      <w:pPr>
        <w:pStyle w:val="Default"/>
        <w:jc w:val="both"/>
        <w:rPr>
          <w:color w:val="auto"/>
          <w:sz w:val="28"/>
          <w:szCs w:val="28"/>
        </w:rPr>
      </w:pPr>
      <w:r>
        <w:rPr>
          <w:color w:val="auto"/>
          <w:sz w:val="28"/>
          <w:szCs w:val="28"/>
        </w:rPr>
        <w:t>Assum</w:t>
      </w:r>
      <w:r w:rsidR="00BE23E4">
        <w:rPr>
          <w:color w:val="auto"/>
          <w:sz w:val="28"/>
          <w:szCs w:val="28"/>
        </w:rPr>
        <w:t>ing</w:t>
      </w:r>
      <w:r>
        <w:rPr>
          <w:color w:val="auto"/>
          <w:sz w:val="28"/>
          <w:szCs w:val="28"/>
        </w:rPr>
        <w:t xml:space="preserve"> the </w:t>
      </w:r>
      <w:r w:rsidR="00234E24">
        <w:rPr>
          <w:color w:val="auto"/>
          <w:sz w:val="28"/>
          <w:szCs w:val="28"/>
        </w:rPr>
        <w:t xml:space="preserve">self-imaging wavefront division </w:t>
      </w:r>
      <w:r>
        <w:rPr>
          <w:color w:val="auto"/>
          <w:sz w:val="28"/>
          <w:szCs w:val="28"/>
        </w:rPr>
        <w:t xml:space="preserve">optical system transmits light with wavelength </w:t>
      </w:r>
      <w:r w:rsidRPr="008B0906">
        <w:rPr>
          <w:i/>
          <w:color w:val="auto"/>
          <w:sz w:val="28"/>
          <w:szCs w:val="28"/>
        </w:rPr>
        <w:t>λ</w:t>
      </w:r>
      <w:r>
        <w:rPr>
          <w:color w:val="auto"/>
          <w:sz w:val="28"/>
          <w:szCs w:val="28"/>
        </w:rPr>
        <w:t xml:space="preserve">, the cylindrical waveguide </w:t>
      </w:r>
      <w:r w:rsidR="00BE23E4">
        <w:rPr>
          <w:color w:val="auto"/>
          <w:sz w:val="28"/>
          <w:szCs w:val="28"/>
        </w:rPr>
        <w:t>has</w:t>
      </w:r>
      <w:r>
        <w:rPr>
          <w:color w:val="auto"/>
          <w:sz w:val="28"/>
          <w:szCs w:val="28"/>
        </w:rPr>
        <w:t xml:space="preserve"> a diameter of </w:t>
      </w:r>
      <w:r>
        <w:rPr>
          <w:i/>
          <w:color w:val="auto"/>
          <w:sz w:val="28"/>
          <w:szCs w:val="28"/>
        </w:rPr>
        <w:t>d</w:t>
      </w:r>
      <w:r>
        <w:rPr>
          <w:color w:val="auto"/>
          <w:sz w:val="28"/>
          <w:szCs w:val="28"/>
        </w:rPr>
        <w:t xml:space="preserve"> and a length of </w:t>
      </w:r>
      <w:r>
        <w:rPr>
          <w:i/>
          <w:color w:val="auto"/>
          <w:sz w:val="28"/>
          <w:szCs w:val="28"/>
        </w:rPr>
        <w:t>L</w:t>
      </w:r>
      <w:r>
        <w:rPr>
          <w:color w:val="auto"/>
          <w:sz w:val="28"/>
          <w:szCs w:val="28"/>
        </w:rPr>
        <w:t xml:space="preserve"> generates a maximum of </w:t>
      </w:r>
      <w:r>
        <w:rPr>
          <w:i/>
          <w:color w:val="auto"/>
          <w:sz w:val="28"/>
          <w:szCs w:val="28"/>
        </w:rPr>
        <w:t>M</w:t>
      </w:r>
      <w:r>
        <w:rPr>
          <w:color w:val="auto"/>
          <w:sz w:val="28"/>
          <w:szCs w:val="28"/>
        </w:rPr>
        <w:t xml:space="preserve"> high order modes, the distance between multimode fiber and focusing lens is </w:t>
      </w:r>
      <w:r>
        <w:rPr>
          <w:i/>
          <w:color w:val="auto"/>
          <w:sz w:val="28"/>
          <w:szCs w:val="28"/>
        </w:rPr>
        <w:t>s</w:t>
      </w:r>
      <w:r>
        <w:rPr>
          <w:color w:val="auto"/>
          <w:sz w:val="28"/>
          <w:szCs w:val="28"/>
        </w:rPr>
        <w:t xml:space="preserve">, and the focal length of the lens is </w:t>
      </w:r>
      <w:r>
        <w:rPr>
          <w:i/>
          <w:color w:val="auto"/>
          <w:sz w:val="28"/>
          <w:szCs w:val="28"/>
        </w:rPr>
        <w:t>f</w:t>
      </w:r>
      <w:r w:rsidR="00BE23E4">
        <w:rPr>
          <w:color w:val="auto"/>
          <w:sz w:val="28"/>
          <w:szCs w:val="28"/>
        </w:rPr>
        <w:t xml:space="preserve">, the </w:t>
      </w:r>
      <w:r w:rsidR="00427682">
        <w:rPr>
          <w:color w:val="auto"/>
          <w:sz w:val="28"/>
          <w:szCs w:val="28"/>
        </w:rPr>
        <w:t>direction cosine</w:t>
      </w:r>
      <w:r w:rsidR="003536F6">
        <w:rPr>
          <w:color w:val="auto"/>
          <w:sz w:val="28"/>
          <w:szCs w:val="28"/>
        </w:rPr>
        <w:t xml:space="preserve"> </w:t>
      </w:r>
      <w:r w:rsidR="00427682">
        <w:rPr>
          <w:color w:val="auto"/>
          <w:sz w:val="28"/>
          <w:szCs w:val="28"/>
        </w:rPr>
        <w:t>cos</w:t>
      </w:r>
      <w:r w:rsidR="00427682" w:rsidRPr="00427682">
        <w:rPr>
          <w:i/>
          <w:color w:val="auto"/>
          <w:sz w:val="28"/>
          <w:szCs w:val="28"/>
        </w:rPr>
        <w:t>θ</w:t>
      </w:r>
      <w:r w:rsidR="00D53254">
        <w:rPr>
          <w:i/>
          <w:color w:val="auto"/>
          <w:sz w:val="28"/>
          <w:szCs w:val="28"/>
          <w:vertAlign w:val="subscript"/>
        </w:rPr>
        <w:t>m</w:t>
      </w:r>
      <w:r w:rsidR="00427682">
        <w:rPr>
          <w:color w:val="auto"/>
          <w:sz w:val="28"/>
          <w:szCs w:val="28"/>
        </w:rPr>
        <w:t xml:space="preserve"> for the emitting beam of order </w:t>
      </w:r>
      <w:r w:rsidR="00427682" w:rsidRPr="00427682">
        <w:rPr>
          <w:i/>
          <w:color w:val="auto"/>
          <w:sz w:val="28"/>
          <w:szCs w:val="28"/>
        </w:rPr>
        <w:t>m</w:t>
      </w:r>
      <w:r w:rsidR="00CF083C">
        <w:rPr>
          <w:color w:val="auto"/>
          <w:sz w:val="28"/>
          <w:szCs w:val="28"/>
        </w:rPr>
        <w:t xml:space="preserve"> </w:t>
      </w:r>
      <w:r w:rsidR="00BE23E4">
        <w:rPr>
          <w:color w:val="auto"/>
          <w:sz w:val="28"/>
          <w:szCs w:val="28"/>
        </w:rPr>
        <w:t>can be written as:</w:t>
      </w:r>
    </w:p>
    <w:p w14:paraId="7438BE56" w14:textId="71A2EF07" w:rsidR="00427682" w:rsidRPr="00FA3173" w:rsidRDefault="00BE23E4" w:rsidP="00427682">
      <w:pPr>
        <w:pStyle w:val="Default"/>
        <w:jc w:val="center"/>
        <w:rPr>
          <w:color w:val="auto"/>
          <w:sz w:val="28"/>
          <w:szCs w:val="28"/>
        </w:rPr>
      </w:pPr>
      <w:r w:rsidRPr="00FA3173">
        <w:rPr>
          <w:position w:val="-42"/>
          <w:sz w:val="28"/>
          <w:szCs w:val="28"/>
        </w:rPr>
        <w:object w:dxaOrig="5340" w:dyaOrig="800" w14:anchorId="71BF2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45pt;height:39.45pt" o:ole="">
            <v:imagedata r:id="rId13" o:title=""/>
          </v:shape>
          <o:OLEObject Type="Embed" ProgID="Equation.DSMT4" ShapeID="_x0000_i1025" DrawAspect="Content" ObjectID="_1554618588" r:id="rId14"/>
        </w:object>
      </w:r>
      <w:r w:rsidR="00FA3173" w:rsidRPr="00FA3173">
        <w:rPr>
          <w:sz w:val="28"/>
          <w:szCs w:val="28"/>
        </w:rPr>
        <w:t xml:space="preserve">        (1)</w:t>
      </w:r>
    </w:p>
    <w:p w14:paraId="74FAD3E4" w14:textId="0B4EC067" w:rsidR="00F251EA" w:rsidRDefault="00F251EA" w:rsidP="00F251EA">
      <w:pPr>
        <w:pStyle w:val="Default"/>
        <w:jc w:val="both"/>
        <w:rPr>
          <w:color w:val="auto"/>
          <w:sz w:val="28"/>
          <w:szCs w:val="28"/>
        </w:rPr>
      </w:pPr>
      <w:r>
        <w:rPr>
          <w:color w:val="auto"/>
          <w:sz w:val="28"/>
          <w:szCs w:val="28"/>
        </w:rPr>
        <w:t xml:space="preserve">Since </w:t>
      </w:r>
      <w:r w:rsidRPr="00646494">
        <w:rPr>
          <w:i/>
          <w:color w:val="auto"/>
          <w:sz w:val="28"/>
          <w:szCs w:val="28"/>
        </w:rPr>
        <w:t>d</w:t>
      </w:r>
      <w:r w:rsidRPr="00646494">
        <w:rPr>
          <w:rFonts w:ascii="Cambria Math" w:hAnsi="Cambria Math" w:cs="Cambria Math"/>
          <w:color w:val="auto"/>
          <w:sz w:val="28"/>
          <w:szCs w:val="28"/>
        </w:rPr>
        <w:t>≫</w:t>
      </w:r>
      <w:r w:rsidRPr="00646494">
        <w:rPr>
          <w:i/>
          <w:color w:val="auto"/>
          <w:sz w:val="28"/>
          <w:szCs w:val="28"/>
        </w:rPr>
        <w:t>λ</w:t>
      </w:r>
      <w:r>
        <w:rPr>
          <w:color w:val="auto"/>
          <w:sz w:val="28"/>
          <w:szCs w:val="28"/>
        </w:rPr>
        <w:t>, the lens pupil function for order</w:t>
      </w:r>
      <w:r w:rsidR="00FA3173">
        <w:rPr>
          <w:color w:val="auto"/>
          <w:sz w:val="28"/>
          <w:szCs w:val="28"/>
        </w:rPr>
        <w:t xml:space="preserve"> </w:t>
      </w:r>
      <w:r w:rsidR="00FA3173">
        <w:rPr>
          <w:i/>
          <w:color w:val="auto"/>
          <w:sz w:val="28"/>
          <w:szCs w:val="28"/>
        </w:rPr>
        <w:t>m</w:t>
      </w:r>
      <w:r w:rsidR="00BE23E4">
        <w:rPr>
          <w:color w:val="auto"/>
          <w:sz w:val="28"/>
          <w:szCs w:val="28"/>
        </w:rPr>
        <w:t>,</w:t>
      </w:r>
      <w:r>
        <w:rPr>
          <w:color w:val="auto"/>
          <w:sz w:val="28"/>
          <w:szCs w:val="28"/>
        </w:rPr>
        <w:t xml:space="preserve"> </w:t>
      </w:r>
      <w:r w:rsidRPr="008B0906">
        <w:rPr>
          <w:i/>
          <w:color w:val="auto"/>
          <w:sz w:val="28"/>
          <w:szCs w:val="28"/>
        </w:rPr>
        <w:t>P</w:t>
      </w:r>
      <w:r>
        <w:rPr>
          <w:i/>
          <w:color w:val="auto"/>
          <w:sz w:val="28"/>
          <w:szCs w:val="28"/>
          <w:vertAlign w:val="subscript"/>
        </w:rPr>
        <w:t>m</w:t>
      </w:r>
      <w:r>
        <w:rPr>
          <w:color w:val="auto"/>
          <w:sz w:val="28"/>
          <w:szCs w:val="28"/>
        </w:rPr>
        <w:t xml:space="preserve"> can be approximated as the geometric projection of the cylindrical waveguide distal end aperture on the lens plane. With</w:t>
      </w:r>
      <w:r w:rsidR="00BE23E4">
        <w:rPr>
          <w:color w:val="auto"/>
          <w:sz w:val="28"/>
          <w:szCs w:val="28"/>
        </w:rPr>
        <w:t xml:space="preserve"> the</w:t>
      </w:r>
      <w:r>
        <w:rPr>
          <w:color w:val="auto"/>
          <w:sz w:val="28"/>
          <w:szCs w:val="28"/>
        </w:rPr>
        <w:t xml:space="preserve"> paraxial approximation, a point radiation source at the single-mode fiber</w:t>
      </w:r>
      <w:r w:rsidR="00BE23E4">
        <w:rPr>
          <w:color w:val="auto"/>
          <w:sz w:val="28"/>
          <w:szCs w:val="28"/>
        </w:rPr>
        <w:t>’s</w:t>
      </w:r>
      <w:r>
        <w:rPr>
          <w:color w:val="auto"/>
          <w:sz w:val="28"/>
          <w:szCs w:val="28"/>
        </w:rPr>
        <w:t xml:space="preserve"> distal end generates </w:t>
      </w:r>
      <w:r w:rsidR="00BE23E4">
        <w:rPr>
          <w:color w:val="auto"/>
          <w:sz w:val="28"/>
          <w:szCs w:val="28"/>
        </w:rPr>
        <w:t xml:space="preserve">a </w:t>
      </w:r>
      <w:r>
        <w:rPr>
          <w:color w:val="auto"/>
          <w:sz w:val="28"/>
          <w:szCs w:val="28"/>
        </w:rPr>
        <w:t xml:space="preserve">field </w:t>
      </w:r>
      <w:r>
        <w:rPr>
          <w:i/>
          <w:color w:val="auto"/>
          <w:sz w:val="28"/>
          <w:szCs w:val="28"/>
        </w:rPr>
        <w:t>U</w:t>
      </w:r>
      <w:r>
        <w:rPr>
          <w:color w:val="auto"/>
          <w:sz w:val="28"/>
          <w:szCs w:val="28"/>
        </w:rPr>
        <w:t>(</w:t>
      </w:r>
      <w:r>
        <w:rPr>
          <w:i/>
          <w:color w:val="auto"/>
          <w:sz w:val="28"/>
          <w:szCs w:val="28"/>
        </w:rPr>
        <w:t>r</w:t>
      </w:r>
      <w:r>
        <w:rPr>
          <w:color w:val="auto"/>
          <w:sz w:val="28"/>
          <w:szCs w:val="28"/>
        </w:rPr>
        <w:t>,</w:t>
      </w:r>
      <w:r>
        <w:rPr>
          <w:i/>
          <w:color w:val="auto"/>
          <w:sz w:val="28"/>
          <w:szCs w:val="28"/>
        </w:rPr>
        <w:t>z</w:t>
      </w:r>
      <w:r>
        <w:rPr>
          <w:color w:val="auto"/>
          <w:sz w:val="28"/>
          <w:szCs w:val="28"/>
        </w:rPr>
        <w:t xml:space="preserve">) in image space with </w:t>
      </w:r>
      <w:r w:rsidR="00BE23E4">
        <w:rPr>
          <w:color w:val="auto"/>
          <w:sz w:val="28"/>
          <w:szCs w:val="28"/>
        </w:rPr>
        <w:t xml:space="preserve">a </w:t>
      </w:r>
      <w:r>
        <w:rPr>
          <w:color w:val="auto"/>
          <w:sz w:val="28"/>
          <w:szCs w:val="28"/>
        </w:rPr>
        <w:t xml:space="preserve">radial coordinate </w:t>
      </w:r>
      <w:r>
        <w:rPr>
          <w:i/>
          <w:color w:val="auto"/>
          <w:sz w:val="28"/>
          <w:szCs w:val="28"/>
        </w:rPr>
        <w:t>r</w:t>
      </w:r>
      <w:r>
        <w:rPr>
          <w:color w:val="auto"/>
          <w:sz w:val="28"/>
          <w:szCs w:val="28"/>
        </w:rPr>
        <w:t xml:space="preserve"> and axial coordinate </w:t>
      </w:r>
      <w:r>
        <w:rPr>
          <w:i/>
          <w:color w:val="auto"/>
          <w:sz w:val="28"/>
          <w:szCs w:val="28"/>
        </w:rPr>
        <w:t>z</w:t>
      </w:r>
      <w:r w:rsidR="00BE23E4">
        <w:rPr>
          <w:color w:val="auto"/>
          <w:sz w:val="28"/>
          <w:szCs w:val="28"/>
        </w:rPr>
        <w:t>:</w:t>
      </w:r>
      <w:r>
        <w:rPr>
          <w:color w:val="auto"/>
          <w:sz w:val="28"/>
          <w:szCs w:val="28"/>
        </w:rPr>
        <w:t xml:space="preserve"> </w:t>
      </w:r>
    </w:p>
    <w:p w14:paraId="559FD062" w14:textId="107F6145" w:rsidR="00F251EA" w:rsidRDefault="00BE23E4" w:rsidP="00F251EA">
      <w:pPr>
        <w:pStyle w:val="Default"/>
        <w:jc w:val="both"/>
        <w:rPr>
          <w:sz w:val="28"/>
          <w:szCs w:val="28"/>
        </w:rPr>
      </w:pPr>
      <w:r w:rsidRPr="006F5FAC">
        <w:rPr>
          <w:position w:val="-64"/>
          <w:sz w:val="28"/>
          <w:szCs w:val="28"/>
        </w:rPr>
        <w:object w:dxaOrig="7880" w:dyaOrig="1400" w14:anchorId="09B4CD57">
          <v:shape id="_x0000_i1026" type="#_x0000_t75" style="width:394.3pt;height:69pt" o:ole="">
            <v:imagedata r:id="rId15" o:title=""/>
          </v:shape>
          <o:OLEObject Type="Embed" ProgID="Equation.DSMT4" ShapeID="_x0000_i1026" DrawAspect="Content" ObjectID="_1554618589" r:id="rId16"/>
        </w:object>
      </w:r>
      <w:r w:rsidR="00F251EA">
        <w:rPr>
          <w:sz w:val="28"/>
          <w:szCs w:val="28"/>
        </w:rPr>
        <w:t xml:space="preserve"> (</w:t>
      </w:r>
      <w:r w:rsidR="00FA3173">
        <w:rPr>
          <w:sz w:val="28"/>
          <w:szCs w:val="28"/>
        </w:rPr>
        <w:t>2</w:t>
      </w:r>
      <w:r w:rsidR="00F251EA">
        <w:rPr>
          <w:sz w:val="28"/>
          <w:szCs w:val="28"/>
        </w:rPr>
        <w:t>)</w:t>
      </w:r>
    </w:p>
    <w:p w14:paraId="6F0A117F" w14:textId="646A4F7C" w:rsidR="00F251EA" w:rsidRDefault="00F251EA" w:rsidP="00F251EA">
      <w:pPr>
        <w:pStyle w:val="Default"/>
        <w:jc w:val="both"/>
        <w:rPr>
          <w:color w:val="auto"/>
          <w:sz w:val="28"/>
          <w:szCs w:val="28"/>
        </w:rPr>
      </w:pPr>
      <w:r>
        <w:rPr>
          <w:color w:val="auto"/>
          <w:sz w:val="28"/>
          <w:szCs w:val="28"/>
        </w:rPr>
        <w:t xml:space="preserve">where </w:t>
      </w:r>
      <w:r>
        <w:rPr>
          <w:i/>
          <w:color w:val="auto"/>
          <w:sz w:val="28"/>
          <w:szCs w:val="28"/>
        </w:rPr>
        <w:t>J</w:t>
      </w:r>
      <w:r>
        <w:rPr>
          <w:color w:val="auto"/>
          <w:sz w:val="28"/>
          <w:szCs w:val="28"/>
          <w:vertAlign w:val="subscript"/>
        </w:rPr>
        <w:t>0</w:t>
      </w:r>
      <w:r>
        <w:rPr>
          <w:color w:val="auto"/>
          <w:sz w:val="28"/>
          <w:szCs w:val="28"/>
        </w:rPr>
        <w:t xml:space="preserve"> is the 0</w:t>
      </w:r>
      <w:r w:rsidRPr="00682566">
        <w:rPr>
          <w:color w:val="auto"/>
          <w:sz w:val="28"/>
          <w:szCs w:val="28"/>
          <w:vertAlign w:val="superscript"/>
        </w:rPr>
        <w:t>th</w:t>
      </w:r>
      <w:r>
        <w:rPr>
          <w:color w:val="auto"/>
          <w:sz w:val="28"/>
          <w:szCs w:val="28"/>
        </w:rPr>
        <w:t xml:space="preserve"> order Bessel function of the first kind. The 0</w:t>
      </w:r>
      <w:r w:rsidRPr="00D754E6">
        <w:rPr>
          <w:color w:val="auto"/>
          <w:sz w:val="28"/>
          <w:szCs w:val="28"/>
          <w:vertAlign w:val="superscript"/>
        </w:rPr>
        <w:t>th</w:t>
      </w:r>
      <w:r>
        <w:rPr>
          <w:color w:val="auto"/>
          <w:sz w:val="28"/>
          <w:szCs w:val="28"/>
        </w:rPr>
        <w:t xml:space="preserve"> order mode provides a field </w:t>
      </w:r>
      <w:r w:rsidRPr="00766B85">
        <w:rPr>
          <w:i/>
          <w:color w:val="auto"/>
          <w:sz w:val="28"/>
          <w:szCs w:val="28"/>
        </w:rPr>
        <w:t>U</w:t>
      </w:r>
      <w:r>
        <w:rPr>
          <w:color w:val="auto"/>
          <w:sz w:val="28"/>
          <w:szCs w:val="28"/>
          <w:vertAlign w:val="subscript"/>
        </w:rPr>
        <w:t>0</w:t>
      </w:r>
      <w:r>
        <w:rPr>
          <w:color w:val="auto"/>
          <w:sz w:val="28"/>
          <w:szCs w:val="28"/>
        </w:rPr>
        <w:t>(</w:t>
      </w:r>
      <w:r>
        <w:rPr>
          <w:i/>
          <w:color w:val="auto"/>
          <w:sz w:val="28"/>
          <w:szCs w:val="28"/>
        </w:rPr>
        <w:t>r</w:t>
      </w:r>
      <w:r>
        <w:rPr>
          <w:color w:val="auto"/>
          <w:sz w:val="28"/>
          <w:szCs w:val="28"/>
        </w:rPr>
        <w:t>,</w:t>
      </w:r>
      <w:r>
        <w:rPr>
          <w:i/>
          <w:color w:val="auto"/>
          <w:sz w:val="28"/>
          <w:szCs w:val="28"/>
        </w:rPr>
        <w:t>z</w:t>
      </w:r>
      <w:r>
        <w:rPr>
          <w:color w:val="auto"/>
          <w:sz w:val="28"/>
          <w:szCs w:val="28"/>
        </w:rPr>
        <w:t xml:space="preserve">) that is identical to the conventional focused field as in Eq. </w:t>
      </w:r>
      <w:r w:rsidR="00FA3173">
        <w:rPr>
          <w:color w:val="auto"/>
          <w:sz w:val="28"/>
          <w:szCs w:val="28"/>
        </w:rPr>
        <w:t>3</w:t>
      </w:r>
      <w:r w:rsidR="00BE23E4">
        <w:rPr>
          <w:color w:val="auto"/>
          <w:sz w:val="28"/>
          <w:szCs w:val="28"/>
        </w:rPr>
        <w:t>:</w:t>
      </w:r>
      <w:r>
        <w:rPr>
          <w:color w:val="auto"/>
          <w:sz w:val="28"/>
          <w:szCs w:val="28"/>
        </w:rPr>
        <w:t xml:space="preserve"> </w:t>
      </w:r>
    </w:p>
    <w:p w14:paraId="704E236E" w14:textId="330234C8" w:rsidR="00F251EA" w:rsidRDefault="00BE23E4" w:rsidP="00F251EA">
      <w:pPr>
        <w:pStyle w:val="Default"/>
        <w:jc w:val="both"/>
        <w:rPr>
          <w:sz w:val="28"/>
          <w:szCs w:val="28"/>
        </w:rPr>
      </w:pPr>
      <w:r w:rsidRPr="003F63DF">
        <w:rPr>
          <w:position w:val="-68"/>
          <w:sz w:val="28"/>
          <w:szCs w:val="28"/>
        </w:rPr>
        <w:object w:dxaOrig="7140" w:dyaOrig="1480" w14:anchorId="78363F85">
          <v:shape id="_x0000_i1027" type="#_x0000_t75" style="width:356.15pt;height:73.7pt" o:ole="">
            <v:imagedata r:id="rId17" o:title=""/>
          </v:shape>
          <o:OLEObject Type="Embed" ProgID="Equation.DSMT4" ShapeID="_x0000_i1027" DrawAspect="Content" ObjectID="_1554618590" r:id="rId18"/>
        </w:object>
      </w:r>
      <w:r w:rsidR="00F251EA">
        <w:rPr>
          <w:sz w:val="28"/>
          <w:szCs w:val="28"/>
        </w:rPr>
        <w:t xml:space="preserve">   (</w:t>
      </w:r>
      <w:r w:rsidR="00FA3173">
        <w:rPr>
          <w:sz w:val="28"/>
          <w:szCs w:val="28"/>
        </w:rPr>
        <w:t>3</w:t>
      </w:r>
      <w:r w:rsidR="00F251EA">
        <w:rPr>
          <w:sz w:val="28"/>
          <w:szCs w:val="28"/>
        </w:rPr>
        <w:t>)</w:t>
      </w:r>
    </w:p>
    <w:p w14:paraId="00B21B31" w14:textId="22593EFA" w:rsidR="00F251EA" w:rsidRDefault="00BE23E4" w:rsidP="00F251EA">
      <w:pPr>
        <w:pStyle w:val="Default"/>
        <w:jc w:val="both"/>
        <w:rPr>
          <w:color w:val="auto"/>
          <w:sz w:val="28"/>
          <w:szCs w:val="28"/>
        </w:rPr>
      </w:pPr>
      <w:r>
        <w:rPr>
          <w:color w:val="auto"/>
          <w:sz w:val="28"/>
          <w:szCs w:val="28"/>
        </w:rPr>
        <w:t>The h</w:t>
      </w:r>
      <w:r w:rsidR="00F251EA">
        <w:rPr>
          <w:color w:val="auto"/>
          <w:sz w:val="28"/>
          <w:szCs w:val="28"/>
        </w:rPr>
        <w:t>igh order mode</w:t>
      </w:r>
      <w:r>
        <w:rPr>
          <w:color w:val="auto"/>
          <w:sz w:val="28"/>
          <w:szCs w:val="28"/>
        </w:rPr>
        <w:t>s</w:t>
      </w:r>
      <w:r w:rsidR="00F251EA">
        <w:rPr>
          <w:color w:val="auto"/>
          <w:sz w:val="28"/>
          <w:szCs w:val="28"/>
        </w:rPr>
        <w:t xml:space="preserve"> (</w:t>
      </w:r>
      <w:r w:rsidR="00F251EA" w:rsidRPr="00C25DC9">
        <w:rPr>
          <w:i/>
          <w:color w:val="auto"/>
          <w:sz w:val="28"/>
          <w:szCs w:val="28"/>
        </w:rPr>
        <w:t>m</w:t>
      </w:r>
      <w:r w:rsidR="00F251EA">
        <w:rPr>
          <w:color w:val="auto"/>
          <w:sz w:val="28"/>
          <w:szCs w:val="28"/>
        </w:rPr>
        <w:t>&gt;0) introduces field</w:t>
      </w:r>
      <w:r>
        <w:rPr>
          <w:color w:val="auto"/>
          <w:sz w:val="28"/>
          <w:szCs w:val="28"/>
        </w:rPr>
        <w:t>s</w:t>
      </w:r>
      <w:r w:rsidR="00F251EA">
        <w:rPr>
          <w:color w:val="auto"/>
          <w:sz w:val="28"/>
          <w:szCs w:val="28"/>
        </w:rPr>
        <w:t xml:space="preserve"> </w:t>
      </w:r>
      <w:r w:rsidR="00F251EA" w:rsidRPr="00766B85">
        <w:rPr>
          <w:i/>
          <w:color w:val="auto"/>
          <w:sz w:val="28"/>
          <w:szCs w:val="28"/>
        </w:rPr>
        <w:t>U</w:t>
      </w:r>
      <w:r w:rsidR="00F251EA" w:rsidRPr="006F5CBE">
        <w:rPr>
          <w:i/>
          <w:color w:val="auto"/>
          <w:sz w:val="28"/>
          <w:szCs w:val="28"/>
          <w:vertAlign w:val="subscript"/>
        </w:rPr>
        <w:t>m</w:t>
      </w:r>
      <w:r w:rsidR="00F251EA">
        <w:rPr>
          <w:color w:val="auto"/>
          <w:sz w:val="28"/>
          <w:szCs w:val="28"/>
        </w:rPr>
        <w:t>(</w:t>
      </w:r>
      <w:r w:rsidR="00F251EA">
        <w:rPr>
          <w:i/>
          <w:color w:val="auto"/>
          <w:sz w:val="28"/>
          <w:szCs w:val="28"/>
        </w:rPr>
        <w:t>r</w:t>
      </w:r>
      <w:r w:rsidR="00F251EA">
        <w:rPr>
          <w:color w:val="auto"/>
          <w:sz w:val="28"/>
          <w:szCs w:val="28"/>
        </w:rPr>
        <w:t>,</w:t>
      </w:r>
      <w:r w:rsidR="00F251EA">
        <w:rPr>
          <w:i/>
          <w:color w:val="auto"/>
          <w:sz w:val="28"/>
          <w:szCs w:val="28"/>
        </w:rPr>
        <w:t>z</w:t>
      </w:r>
      <w:r w:rsidR="00F251EA">
        <w:rPr>
          <w:color w:val="auto"/>
          <w:sz w:val="28"/>
          <w:szCs w:val="28"/>
        </w:rPr>
        <w:t>)</w:t>
      </w:r>
      <w:r>
        <w:rPr>
          <w:color w:val="auto"/>
          <w:sz w:val="28"/>
          <w:szCs w:val="28"/>
        </w:rPr>
        <w:t>, that have</w:t>
      </w:r>
      <w:r w:rsidR="00F251EA">
        <w:rPr>
          <w:color w:val="auto"/>
          <w:sz w:val="28"/>
          <w:szCs w:val="28"/>
        </w:rPr>
        <w:t xml:space="preserve"> ring-shaped pupil function</w:t>
      </w:r>
      <w:r>
        <w:rPr>
          <w:color w:val="auto"/>
          <w:sz w:val="28"/>
          <w:szCs w:val="28"/>
        </w:rPr>
        <w:t>s</w:t>
      </w:r>
      <w:r w:rsidR="00F251EA">
        <w:rPr>
          <w:color w:val="auto"/>
          <w:sz w:val="28"/>
          <w:szCs w:val="28"/>
        </w:rPr>
        <w:t xml:space="preserve"> and phase term</w:t>
      </w:r>
      <w:r>
        <w:rPr>
          <w:color w:val="auto"/>
          <w:sz w:val="28"/>
          <w:szCs w:val="28"/>
        </w:rPr>
        <w:t>s</w:t>
      </w:r>
      <w:r w:rsidR="00F251EA">
        <w:rPr>
          <w:color w:val="auto"/>
          <w:sz w:val="28"/>
          <w:szCs w:val="28"/>
        </w:rPr>
        <w:t xml:space="preserve"> linear </w:t>
      </w:r>
      <w:r>
        <w:rPr>
          <w:color w:val="auto"/>
          <w:sz w:val="28"/>
          <w:szCs w:val="28"/>
        </w:rPr>
        <w:t>with</w:t>
      </w:r>
      <w:r w:rsidR="00F251EA">
        <w:rPr>
          <w:color w:val="auto"/>
          <w:sz w:val="28"/>
          <w:szCs w:val="28"/>
        </w:rPr>
        <w:t xml:space="preserve"> </w:t>
      </w:r>
      <w:r w:rsidR="00F251EA">
        <w:rPr>
          <w:i/>
          <w:color w:val="auto"/>
          <w:sz w:val="28"/>
          <w:szCs w:val="28"/>
        </w:rPr>
        <w:t>r</w:t>
      </w:r>
      <w:r w:rsidR="00F251EA">
        <w:rPr>
          <w:color w:val="auto"/>
          <w:sz w:val="28"/>
          <w:szCs w:val="28"/>
          <w:vertAlign w:val="subscript"/>
        </w:rPr>
        <w:t>0</w:t>
      </w:r>
      <w:r w:rsidR="00F251EA">
        <w:rPr>
          <w:color w:val="auto"/>
          <w:sz w:val="28"/>
          <w:szCs w:val="28"/>
        </w:rPr>
        <w:t xml:space="preserve"> within Fourier-Bessel integral as in Eq. </w:t>
      </w:r>
      <w:r w:rsidR="00FA3173">
        <w:rPr>
          <w:color w:val="auto"/>
          <w:sz w:val="28"/>
          <w:szCs w:val="28"/>
        </w:rPr>
        <w:t>4</w:t>
      </w:r>
      <w:r w:rsidR="00F251EA">
        <w:rPr>
          <w:color w:val="auto"/>
          <w:sz w:val="28"/>
          <w:szCs w:val="28"/>
        </w:rPr>
        <w:t>. The total field is the</w:t>
      </w:r>
      <w:r>
        <w:rPr>
          <w:color w:val="auto"/>
          <w:sz w:val="28"/>
          <w:szCs w:val="28"/>
        </w:rPr>
        <w:t xml:space="preserve"> coherent addition of all modes:</w:t>
      </w:r>
      <w:r w:rsidR="00F251EA">
        <w:rPr>
          <w:color w:val="auto"/>
          <w:sz w:val="28"/>
          <w:szCs w:val="28"/>
        </w:rPr>
        <w:t xml:space="preserve"> </w:t>
      </w:r>
    </w:p>
    <w:p w14:paraId="4BC9CD63" w14:textId="4BD8DA5D" w:rsidR="00F251EA" w:rsidRDefault="00BE23E4" w:rsidP="00F251EA">
      <w:pPr>
        <w:pStyle w:val="Default"/>
        <w:jc w:val="both"/>
        <w:rPr>
          <w:sz w:val="28"/>
          <w:szCs w:val="28"/>
        </w:rPr>
      </w:pPr>
      <w:r w:rsidRPr="00D275FC">
        <w:rPr>
          <w:position w:val="-54"/>
          <w:sz w:val="28"/>
          <w:szCs w:val="28"/>
        </w:rPr>
        <w:object w:dxaOrig="8440" w:dyaOrig="1680" w14:anchorId="542FC501">
          <v:shape id="_x0000_i1028" type="#_x0000_t75" style="width:422.55pt;height:84.45pt" o:ole="">
            <v:imagedata r:id="rId19" o:title=""/>
          </v:shape>
          <o:OLEObject Type="Embed" ProgID="Equation.DSMT4" ShapeID="_x0000_i1028" DrawAspect="Content" ObjectID="_1554618591" r:id="rId20"/>
        </w:object>
      </w:r>
      <w:r w:rsidR="00F251EA">
        <w:rPr>
          <w:sz w:val="28"/>
          <w:szCs w:val="28"/>
        </w:rPr>
        <w:t xml:space="preserve"> (</w:t>
      </w:r>
      <w:r w:rsidR="00FA3173">
        <w:rPr>
          <w:sz w:val="28"/>
          <w:szCs w:val="28"/>
        </w:rPr>
        <w:t>4</w:t>
      </w:r>
      <w:r w:rsidR="00F251EA">
        <w:rPr>
          <w:sz w:val="28"/>
          <w:szCs w:val="28"/>
        </w:rPr>
        <w:t>)</w:t>
      </w:r>
    </w:p>
    <w:p w14:paraId="17D93DB6" w14:textId="3994BEAD" w:rsidR="00F251EA" w:rsidRDefault="00F251EA" w:rsidP="00F251EA">
      <w:pPr>
        <w:pStyle w:val="Default"/>
        <w:jc w:val="both"/>
        <w:rPr>
          <w:sz w:val="28"/>
          <w:szCs w:val="28"/>
        </w:rPr>
      </w:pPr>
      <w:r>
        <w:rPr>
          <w:sz w:val="28"/>
          <w:szCs w:val="28"/>
        </w:rPr>
        <w:t xml:space="preserve">Eq. </w:t>
      </w:r>
      <w:r w:rsidR="00FA3173">
        <w:rPr>
          <w:sz w:val="28"/>
          <w:szCs w:val="28"/>
        </w:rPr>
        <w:t>4</w:t>
      </w:r>
      <w:r>
        <w:rPr>
          <w:sz w:val="28"/>
          <w:szCs w:val="28"/>
        </w:rPr>
        <w:t xml:space="preserve"> can be approximated as</w:t>
      </w:r>
    </w:p>
    <w:p w14:paraId="04213FE5" w14:textId="59DEA1D9" w:rsidR="00F251EA" w:rsidRDefault="00BE23E4" w:rsidP="00F251EA">
      <w:pPr>
        <w:pStyle w:val="Default"/>
        <w:jc w:val="both"/>
        <w:rPr>
          <w:sz w:val="28"/>
          <w:szCs w:val="28"/>
        </w:rPr>
      </w:pPr>
      <w:r w:rsidRPr="00ED24B7">
        <w:rPr>
          <w:position w:val="-64"/>
          <w:sz w:val="28"/>
          <w:szCs w:val="28"/>
        </w:rPr>
        <w:object w:dxaOrig="8900" w:dyaOrig="1400" w14:anchorId="47A5A296">
          <v:shape id="_x0000_i1029" type="#_x0000_t75" style="width:444.85pt;height:71.55pt" o:ole="">
            <v:imagedata r:id="rId21" o:title=""/>
          </v:shape>
          <o:OLEObject Type="Embed" ProgID="Equation.DSMT4" ShapeID="_x0000_i1029" DrawAspect="Content" ObjectID="_1554618592" r:id="rId22"/>
        </w:object>
      </w:r>
      <w:r w:rsidR="00F251EA">
        <w:rPr>
          <w:sz w:val="28"/>
          <w:szCs w:val="28"/>
        </w:rPr>
        <w:t>(</w:t>
      </w:r>
      <w:r w:rsidR="0078259A">
        <w:rPr>
          <w:sz w:val="28"/>
          <w:szCs w:val="28"/>
        </w:rPr>
        <w:t>5</w:t>
      </w:r>
      <w:r w:rsidR="00F251EA">
        <w:rPr>
          <w:sz w:val="28"/>
          <w:szCs w:val="28"/>
        </w:rPr>
        <w:t>)</w:t>
      </w:r>
    </w:p>
    <w:p w14:paraId="0A9CE054" w14:textId="02E6BFA5" w:rsidR="00F251EA" w:rsidRDefault="00F251EA" w:rsidP="00F251EA">
      <w:pPr>
        <w:pStyle w:val="Default"/>
        <w:jc w:val="both"/>
        <w:rPr>
          <w:sz w:val="28"/>
          <w:szCs w:val="28"/>
        </w:rPr>
      </w:pPr>
      <w:r>
        <w:rPr>
          <w:sz w:val="28"/>
          <w:szCs w:val="28"/>
        </w:rPr>
        <w:t xml:space="preserve">Therefore, for </w:t>
      </w:r>
      <w:r>
        <w:rPr>
          <w:i/>
          <w:sz w:val="28"/>
          <w:szCs w:val="28"/>
        </w:rPr>
        <w:t>r</w:t>
      </w:r>
      <w:r>
        <w:rPr>
          <w:sz w:val="28"/>
          <w:szCs w:val="28"/>
          <w:vertAlign w:val="subscript"/>
        </w:rPr>
        <w:t>0</w:t>
      </w:r>
      <w:r>
        <w:rPr>
          <w:sz w:val="28"/>
          <w:szCs w:val="28"/>
        </w:rPr>
        <w:t>=</w:t>
      </w:r>
      <w:r>
        <w:rPr>
          <w:i/>
          <w:sz w:val="28"/>
          <w:szCs w:val="28"/>
        </w:rPr>
        <w:t>r</w:t>
      </w:r>
      <w:r>
        <w:rPr>
          <w:i/>
          <w:sz w:val="28"/>
          <w:szCs w:val="28"/>
          <w:vertAlign w:val="subscript"/>
        </w:rPr>
        <w:t>p</w:t>
      </w:r>
      <w:r>
        <w:rPr>
          <w:sz w:val="28"/>
          <w:szCs w:val="28"/>
        </w:rPr>
        <w:t xml:space="preserve"> that satisfies Eq. </w:t>
      </w:r>
      <w:r w:rsidR="00FA3173">
        <w:rPr>
          <w:sz w:val="28"/>
          <w:szCs w:val="28"/>
        </w:rPr>
        <w:t>6</w:t>
      </w:r>
      <w:r>
        <w:rPr>
          <w:sz w:val="28"/>
          <w:szCs w:val="28"/>
        </w:rPr>
        <w:t xml:space="preserve">, the phase term within the Fourier-Bessel integral is canceled. </w:t>
      </w:r>
    </w:p>
    <w:bookmarkStart w:id="28" w:name="OLE_LINK7"/>
    <w:p w14:paraId="3F56A978" w14:textId="2B4B90F1" w:rsidR="00F251EA" w:rsidRDefault="00BE23E4" w:rsidP="00F251EA">
      <w:pPr>
        <w:pStyle w:val="Default"/>
        <w:jc w:val="center"/>
      </w:pPr>
      <w:r w:rsidRPr="00D51037">
        <w:rPr>
          <w:position w:val="-50"/>
        </w:rPr>
        <w:object w:dxaOrig="3240" w:dyaOrig="1120" w14:anchorId="385B2B8F">
          <v:shape id="_x0000_i1030" type="#_x0000_t75" style="width:162.85pt;height:55.7pt" o:ole="">
            <v:imagedata r:id="rId23" o:title=""/>
          </v:shape>
          <o:OLEObject Type="Embed" ProgID="Equation.DSMT4" ShapeID="_x0000_i1030" DrawAspect="Content" ObjectID="_1554618593" r:id="rId24"/>
        </w:object>
      </w:r>
      <w:bookmarkEnd w:id="28"/>
      <w:r w:rsidR="00F251EA">
        <w:t xml:space="preserve">            </w:t>
      </w:r>
      <w:r w:rsidR="00F251EA" w:rsidRPr="00BE23E4">
        <w:rPr>
          <w:sz w:val="28"/>
          <w:szCs w:val="28"/>
        </w:rPr>
        <w:t>(</w:t>
      </w:r>
      <w:r w:rsidR="00FA3173" w:rsidRPr="00BE23E4">
        <w:rPr>
          <w:sz w:val="28"/>
          <w:szCs w:val="28"/>
        </w:rPr>
        <w:t>6</w:t>
      </w:r>
      <w:r w:rsidR="00F251EA" w:rsidRPr="00BE23E4">
        <w:rPr>
          <w:sz w:val="28"/>
          <w:szCs w:val="28"/>
        </w:rPr>
        <w:t>)</w:t>
      </w:r>
    </w:p>
    <w:p w14:paraId="7AB027D9" w14:textId="1F326DE0" w:rsidR="00F251EA" w:rsidRPr="00ED24B7" w:rsidRDefault="00BE23E4" w:rsidP="00F251EA">
      <w:pPr>
        <w:pStyle w:val="Default"/>
        <w:jc w:val="both"/>
        <w:rPr>
          <w:sz w:val="28"/>
          <w:szCs w:val="28"/>
        </w:rPr>
      </w:pPr>
      <w:r>
        <w:rPr>
          <w:sz w:val="28"/>
          <w:szCs w:val="28"/>
        </w:rPr>
        <w:t>A</w:t>
      </w:r>
      <w:r w:rsidR="00F251EA">
        <w:rPr>
          <w:sz w:val="28"/>
          <w:szCs w:val="28"/>
        </w:rPr>
        <w:t xml:space="preserve"> focused Bessel field </w:t>
      </w:r>
      <w:r w:rsidR="00F251EA" w:rsidRPr="00113395">
        <w:rPr>
          <w:i/>
          <w:sz w:val="28"/>
          <w:szCs w:val="28"/>
        </w:rPr>
        <w:t>B</w:t>
      </w:r>
      <w:r w:rsidR="00F251EA">
        <w:rPr>
          <w:sz w:val="28"/>
          <w:szCs w:val="28"/>
        </w:rPr>
        <w:t>(</w:t>
      </w:r>
      <w:r w:rsidR="00F251EA" w:rsidRPr="00113395">
        <w:rPr>
          <w:i/>
          <w:sz w:val="28"/>
          <w:szCs w:val="28"/>
        </w:rPr>
        <w:t>r</w:t>
      </w:r>
      <w:r w:rsidR="00F251EA">
        <w:rPr>
          <w:sz w:val="28"/>
          <w:szCs w:val="28"/>
        </w:rPr>
        <w:t>,</w:t>
      </w:r>
      <w:r w:rsidR="00F251EA" w:rsidRPr="00113395">
        <w:rPr>
          <w:i/>
          <w:sz w:val="28"/>
          <w:szCs w:val="28"/>
        </w:rPr>
        <w:t>z</w:t>
      </w:r>
      <w:r w:rsidR="00F251EA">
        <w:rPr>
          <w:sz w:val="28"/>
          <w:szCs w:val="28"/>
        </w:rPr>
        <w:t>,</w:t>
      </w:r>
      <w:r w:rsidR="00F251EA" w:rsidRPr="00113395">
        <w:rPr>
          <w:i/>
          <w:sz w:val="28"/>
          <w:szCs w:val="28"/>
        </w:rPr>
        <w:t>m</w:t>
      </w:r>
      <w:r w:rsidR="00F251EA">
        <w:rPr>
          <w:sz w:val="28"/>
          <w:szCs w:val="28"/>
        </w:rPr>
        <w:t xml:space="preserve">) generated in response to </w:t>
      </w:r>
      <w:r w:rsidR="00F251EA" w:rsidRPr="008A11A1">
        <w:rPr>
          <w:i/>
          <w:sz w:val="28"/>
          <w:szCs w:val="28"/>
        </w:rPr>
        <w:t>r</w:t>
      </w:r>
      <w:r w:rsidR="00F251EA" w:rsidRPr="008A11A1">
        <w:rPr>
          <w:i/>
          <w:sz w:val="28"/>
          <w:szCs w:val="28"/>
          <w:vertAlign w:val="subscript"/>
        </w:rPr>
        <w:t>p</w:t>
      </w:r>
      <w:r w:rsidR="00F251EA">
        <w:rPr>
          <w:sz w:val="28"/>
          <w:szCs w:val="28"/>
        </w:rPr>
        <w:t xml:space="preserve"> is written as Eq. </w:t>
      </w:r>
      <w:r w:rsidR="00FA3173">
        <w:rPr>
          <w:sz w:val="28"/>
          <w:szCs w:val="28"/>
        </w:rPr>
        <w:t>7</w:t>
      </w:r>
      <w:r>
        <w:rPr>
          <w:sz w:val="28"/>
          <w:szCs w:val="28"/>
        </w:rPr>
        <w:t>:</w:t>
      </w:r>
      <w:r w:rsidR="00F251EA">
        <w:rPr>
          <w:sz w:val="28"/>
          <w:szCs w:val="28"/>
        </w:rPr>
        <w:t xml:space="preserve"> </w:t>
      </w:r>
    </w:p>
    <w:p w14:paraId="52F5A611" w14:textId="776B69C9" w:rsidR="00F251EA" w:rsidRDefault="00BE23E4" w:rsidP="00F251EA">
      <w:pPr>
        <w:pStyle w:val="Default"/>
        <w:jc w:val="center"/>
        <w:rPr>
          <w:sz w:val="28"/>
          <w:szCs w:val="28"/>
        </w:rPr>
      </w:pPr>
      <w:r w:rsidRPr="0025088C">
        <w:rPr>
          <w:position w:val="-36"/>
          <w:sz w:val="28"/>
          <w:szCs w:val="28"/>
        </w:rPr>
        <w:object w:dxaOrig="7880" w:dyaOrig="920" w14:anchorId="1CA2E957">
          <v:shape id="_x0000_i1031" type="#_x0000_t75" style="width:395.55pt;height:46.3pt" o:ole="">
            <v:imagedata r:id="rId25" o:title=""/>
          </v:shape>
          <o:OLEObject Type="Embed" ProgID="Equation.DSMT4" ShapeID="_x0000_i1031" DrawAspect="Content" ObjectID="_1554618594" r:id="rId26"/>
        </w:object>
      </w:r>
      <w:r w:rsidR="00F251EA">
        <w:rPr>
          <w:sz w:val="28"/>
          <w:szCs w:val="28"/>
        </w:rPr>
        <w:t xml:space="preserve">    (</w:t>
      </w:r>
      <w:r w:rsidR="00FA3173">
        <w:rPr>
          <w:sz w:val="28"/>
          <w:szCs w:val="28"/>
        </w:rPr>
        <w:t>7</w:t>
      </w:r>
      <w:r w:rsidR="00F251EA">
        <w:rPr>
          <w:sz w:val="28"/>
          <w:szCs w:val="28"/>
        </w:rPr>
        <w:t>)</w:t>
      </w:r>
    </w:p>
    <w:p w14:paraId="34F0CC4B" w14:textId="21CCCD9B" w:rsidR="00F251EA" w:rsidRDefault="00F251EA" w:rsidP="00F251EA">
      <w:pPr>
        <w:pStyle w:val="Default"/>
        <w:jc w:val="both"/>
        <w:rPr>
          <w:sz w:val="28"/>
          <w:szCs w:val="28"/>
        </w:rPr>
      </w:pPr>
      <w:r>
        <w:rPr>
          <w:sz w:val="28"/>
          <w:szCs w:val="28"/>
        </w:rPr>
        <w:t xml:space="preserve">According to Eqs. </w:t>
      </w:r>
      <w:r w:rsidR="00FA3173">
        <w:rPr>
          <w:sz w:val="28"/>
          <w:szCs w:val="28"/>
        </w:rPr>
        <w:t>6</w:t>
      </w:r>
      <w:r>
        <w:rPr>
          <w:sz w:val="28"/>
          <w:szCs w:val="28"/>
        </w:rPr>
        <w:t xml:space="preserve"> and </w:t>
      </w:r>
      <w:r w:rsidR="00FA3173">
        <w:rPr>
          <w:sz w:val="28"/>
          <w:szCs w:val="28"/>
        </w:rPr>
        <w:t>7</w:t>
      </w:r>
      <w:r>
        <w:rPr>
          <w:sz w:val="28"/>
          <w:szCs w:val="28"/>
        </w:rPr>
        <w:t xml:space="preserve">, the radius of the first zero of Bessel field </w:t>
      </w:r>
      <w:r>
        <w:rPr>
          <w:i/>
          <w:sz w:val="28"/>
          <w:szCs w:val="28"/>
        </w:rPr>
        <w:t>r</w:t>
      </w:r>
      <w:r>
        <w:rPr>
          <w:sz w:val="28"/>
          <w:szCs w:val="28"/>
          <w:vertAlign w:val="subscript"/>
        </w:rPr>
        <w:t>B</w:t>
      </w:r>
      <w:r>
        <w:rPr>
          <w:sz w:val="28"/>
          <w:szCs w:val="28"/>
        </w:rPr>
        <w:t>(</w:t>
      </w:r>
      <w:r>
        <w:rPr>
          <w:i/>
          <w:sz w:val="28"/>
          <w:szCs w:val="28"/>
        </w:rPr>
        <w:t>m</w:t>
      </w:r>
      <w:r>
        <w:rPr>
          <w:sz w:val="28"/>
          <w:szCs w:val="28"/>
        </w:rPr>
        <w:t>,</w:t>
      </w:r>
      <w:r>
        <w:rPr>
          <w:i/>
          <w:sz w:val="28"/>
          <w:szCs w:val="28"/>
        </w:rPr>
        <w:t>z</w:t>
      </w:r>
      <w:r>
        <w:rPr>
          <w:sz w:val="28"/>
          <w:szCs w:val="28"/>
        </w:rPr>
        <w:t xml:space="preserve">) and the axial focusing range </w:t>
      </w:r>
      <w:r>
        <w:rPr>
          <w:i/>
          <w:sz w:val="28"/>
          <w:szCs w:val="28"/>
        </w:rPr>
        <w:t>S</w:t>
      </w:r>
      <w:r>
        <w:rPr>
          <w:sz w:val="28"/>
          <w:szCs w:val="28"/>
        </w:rPr>
        <w:t>(</w:t>
      </w:r>
      <w:r w:rsidRPr="004F70FE">
        <w:rPr>
          <w:i/>
          <w:sz w:val="28"/>
          <w:szCs w:val="28"/>
        </w:rPr>
        <w:t>m</w:t>
      </w:r>
      <w:r>
        <w:rPr>
          <w:sz w:val="28"/>
          <w:szCs w:val="28"/>
        </w:rPr>
        <w:t xml:space="preserve">) are written as Eq. </w:t>
      </w:r>
      <w:r w:rsidR="00FA3173">
        <w:rPr>
          <w:sz w:val="28"/>
          <w:szCs w:val="28"/>
        </w:rPr>
        <w:t>8</w:t>
      </w:r>
      <w:r>
        <w:rPr>
          <w:sz w:val="28"/>
          <w:szCs w:val="28"/>
        </w:rPr>
        <w:t xml:space="preserve">.  </w:t>
      </w:r>
    </w:p>
    <w:p w14:paraId="14DA253A" w14:textId="7C3E622E" w:rsidR="00F251EA" w:rsidRDefault="00BE23E4" w:rsidP="00F251EA">
      <w:pPr>
        <w:pStyle w:val="Default"/>
        <w:jc w:val="center"/>
        <w:rPr>
          <w:sz w:val="28"/>
          <w:szCs w:val="28"/>
        </w:rPr>
      </w:pPr>
      <w:r w:rsidRPr="00B936F8">
        <w:rPr>
          <w:position w:val="-68"/>
          <w:sz w:val="28"/>
          <w:szCs w:val="28"/>
        </w:rPr>
        <w:object w:dxaOrig="5380" w:dyaOrig="1480" w14:anchorId="30DE60A9">
          <v:shape id="_x0000_i1032" type="#_x0000_t75" style="width:269.15pt;height:73.7pt" o:ole="">
            <v:imagedata r:id="rId27" o:title=""/>
          </v:shape>
          <o:OLEObject Type="Embed" ProgID="Equation.DSMT4" ShapeID="_x0000_i1032" DrawAspect="Content" ObjectID="_1554618595" r:id="rId28"/>
        </w:object>
      </w:r>
      <w:r w:rsidR="00F251EA">
        <w:rPr>
          <w:sz w:val="28"/>
          <w:szCs w:val="28"/>
        </w:rPr>
        <w:t xml:space="preserve">  (</w:t>
      </w:r>
      <w:r w:rsidR="00FA3173">
        <w:rPr>
          <w:sz w:val="28"/>
          <w:szCs w:val="28"/>
        </w:rPr>
        <w:t>8</w:t>
      </w:r>
      <w:r w:rsidR="00F251EA">
        <w:rPr>
          <w:sz w:val="28"/>
          <w:szCs w:val="28"/>
        </w:rPr>
        <w:t>)</w:t>
      </w:r>
    </w:p>
    <w:p w14:paraId="0FD2DC98" w14:textId="77267329" w:rsidR="00F251EA" w:rsidRDefault="00F251EA" w:rsidP="00DA4039">
      <w:pPr>
        <w:pStyle w:val="Default"/>
        <w:jc w:val="both"/>
        <w:rPr>
          <w:color w:val="auto"/>
          <w:sz w:val="28"/>
          <w:szCs w:val="28"/>
        </w:rPr>
      </w:pPr>
    </w:p>
    <w:p w14:paraId="058ECD5A" w14:textId="77777777" w:rsidR="00033CA6" w:rsidRDefault="00033CA6" w:rsidP="00033CA6">
      <w:pPr>
        <w:pStyle w:val="Default"/>
        <w:numPr>
          <w:ilvl w:val="0"/>
          <w:numId w:val="6"/>
        </w:numPr>
        <w:jc w:val="both"/>
        <w:rPr>
          <w:b/>
          <w:color w:val="auto"/>
          <w:sz w:val="28"/>
          <w:szCs w:val="28"/>
        </w:rPr>
      </w:pPr>
      <w:r w:rsidRPr="00DA4039">
        <w:rPr>
          <w:b/>
          <w:color w:val="auto"/>
          <w:sz w:val="28"/>
          <w:szCs w:val="28"/>
        </w:rPr>
        <w:t xml:space="preserve">μOCT </w:t>
      </w:r>
      <w:r>
        <w:rPr>
          <w:b/>
          <w:color w:val="auto"/>
          <w:sz w:val="28"/>
          <w:szCs w:val="28"/>
        </w:rPr>
        <w:t xml:space="preserve">console </w:t>
      </w:r>
      <w:r w:rsidRPr="00DA4039">
        <w:rPr>
          <w:b/>
          <w:color w:val="auto"/>
          <w:sz w:val="28"/>
          <w:szCs w:val="28"/>
        </w:rPr>
        <w:t>system</w:t>
      </w:r>
      <w:r>
        <w:rPr>
          <w:b/>
          <w:color w:val="auto"/>
          <w:sz w:val="28"/>
          <w:szCs w:val="28"/>
        </w:rPr>
        <w:t xml:space="preserve"> and fiber optic probe</w:t>
      </w:r>
    </w:p>
    <w:p w14:paraId="526899CF" w14:textId="77777777" w:rsidR="00033CA6" w:rsidRPr="00F251EA" w:rsidRDefault="00033CA6" w:rsidP="00033CA6">
      <w:pPr>
        <w:pStyle w:val="Default"/>
        <w:jc w:val="both"/>
        <w:rPr>
          <w:b/>
          <w:color w:val="auto"/>
          <w:sz w:val="28"/>
          <w:szCs w:val="28"/>
        </w:rPr>
      </w:pPr>
    </w:p>
    <w:p w14:paraId="11E1892C" w14:textId="77777777" w:rsidR="00033CA6" w:rsidRDefault="00033CA6" w:rsidP="00033CA6">
      <w:pPr>
        <w:pStyle w:val="Default"/>
        <w:jc w:val="both"/>
        <w:rPr>
          <w:color w:val="auto"/>
          <w:sz w:val="28"/>
          <w:szCs w:val="28"/>
        </w:rPr>
      </w:pPr>
      <w:r w:rsidRPr="00DA4039">
        <w:rPr>
          <w:noProof/>
          <w:color w:val="auto"/>
          <w:sz w:val="28"/>
          <w:szCs w:val="28"/>
          <w:lang w:eastAsia="en-US"/>
        </w:rPr>
        <w:drawing>
          <wp:inline distT="0" distB="0" distL="0" distR="0" wp14:anchorId="32814EEB" wp14:editId="25BD6DE1">
            <wp:extent cx="5486400" cy="3347380"/>
            <wp:effectExtent l="0" t="0" r="0" b="5715"/>
            <wp:docPr id="3" name="Picture 3" descr="C:\Users\Biwei\Desktop\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wei\Desktop\Picture1.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347380"/>
                    </a:xfrm>
                    <a:prstGeom prst="rect">
                      <a:avLst/>
                    </a:prstGeom>
                    <a:noFill/>
                    <a:ln>
                      <a:noFill/>
                    </a:ln>
                  </pic:spPr>
                </pic:pic>
              </a:graphicData>
            </a:graphic>
          </wp:inline>
        </w:drawing>
      </w:r>
    </w:p>
    <w:p w14:paraId="145810D6" w14:textId="575F9FE3" w:rsidR="00033CA6" w:rsidRDefault="00E16BA6" w:rsidP="00033CA6">
      <w:pPr>
        <w:pStyle w:val="SPIEbodytext"/>
        <w:spacing w:after="0"/>
        <w:rPr>
          <w:rFonts w:eastAsiaTheme="minorEastAsia"/>
          <w:color w:val="000000"/>
          <w:sz w:val="28"/>
          <w:szCs w:val="28"/>
          <w:lang w:eastAsia="zh-CN"/>
        </w:rPr>
      </w:pPr>
      <w:r>
        <w:rPr>
          <w:sz w:val="28"/>
          <w:szCs w:val="28"/>
        </w:rPr>
        <w:lastRenderedPageBreak/>
        <w:t xml:space="preserve">Supplemental </w:t>
      </w:r>
      <w:r w:rsidR="00033CA6">
        <w:rPr>
          <w:sz w:val="28"/>
          <w:szCs w:val="28"/>
        </w:rPr>
        <w:t>Fig. 1. μOCT system. A supercontinuum laser (SuperK Extreme EXR-15, NKT Photonics, Denmark) was used as the light source for the system. After the light passed through a dic</w:t>
      </w:r>
      <w:ins w:id="29" w:author="Y V" w:date="2017-04-25T09:35:00Z">
        <w:r w:rsidR="002D7A1A">
          <w:rPr>
            <w:sz w:val="28"/>
            <w:szCs w:val="28"/>
          </w:rPr>
          <w:t>h</w:t>
        </w:r>
      </w:ins>
      <w:r w:rsidR="00033CA6">
        <w:rPr>
          <w:sz w:val="28"/>
          <w:szCs w:val="28"/>
        </w:rPr>
        <w:t>roic mirror and spectral shaping filter, the beam was split by a 90/10 beam splitter, where 10% of the light was transmitted and coupled into the common-path fiber optic probe. The light backscattered from the sample was interfered with the reference light and coupled into a custom designed spectrometer detection module consisting of a telescope system, grating, focusing lens set, and a line scan camera (SPL8192, Basler, Germany). The depth-resolved image was reconstructed from the interferogram using standard OCT image reconstruction methods (linear phase interpolation, Fast Fourier transform (FFT) and fixed pattern noise removal). The console system has a</w:t>
      </w:r>
      <w:r w:rsidR="00033CA6">
        <w:rPr>
          <w:rFonts w:eastAsiaTheme="minorEastAsia"/>
          <w:color w:val="000000"/>
          <w:sz w:val="28"/>
          <w:szCs w:val="28"/>
          <w:lang w:eastAsia="zh-CN"/>
        </w:rPr>
        <w:t xml:space="preserve">n </w:t>
      </w:r>
      <w:r w:rsidR="00033CA6" w:rsidRPr="00A531F0">
        <w:rPr>
          <w:rFonts w:eastAsiaTheme="minorEastAsia"/>
          <w:color w:val="000000"/>
          <w:sz w:val="28"/>
          <w:szCs w:val="28"/>
          <w:lang w:eastAsia="zh-CN"/>
        </w:rPr>
        <w:t xml:space="preserve">axial PSF </w:t>
      </w:r>
      <w:r w:rsidR="00033CA6">
        <w:rPr>
          <w:rFonts w:eastAsiaTheme="minorEastAsia"/>
          <w:color w:val="000000"/>
          <w:sz w:val="28"/>
          <w:szCs w:val="28"/>
          <w:lang w:eastAsia="zh-CN"/>
        </w:rPr>
        <w:t>with a FWHM of</w:t>
      </w:r>
      <w:r w:rsidR="00033CA6" w:rsidRPr="00A531F0">
        <w:rPr>
          <w:rFonts w:eastAsiaTheme="minorEastAsia"/>
          <w:color w:val="000000"/>
          <w:sz w:val="28"/>
          <w:szCs w:val="28"/>
          <w:lang w:eastAsia="zh-CN"/>
        </w:rPr>
        <w:t xml:space="preserve"> </w:t>
      </w:r>
      <w:r w:rsidR="00033CA6">
        <w:rPr>
          <w:rFonts w:eastAsiaTheme="minorEastAsia"/>
          <w:color w:val="000000"/>
          <w:sz w:val="28"/>
          <w:szCs w:val="28"/>
          <w:lang w:eastAsia="zh-CN"/>
        </w:rPr>
        <w:t>1</w:t>
      </w:r>
      <w:r w:rsidR="00033CA6" w:rsidRPr="00A531F0">
        <w:rPr>
          <w:rFonts w:eastAsiaTheme="minorEastAsia"/>
          <w:color w:val="000000"/>
          <w:sz w:val="28"/>
          <w:szCs w:val="28"/>
          <w:lang w:eastAsia="zh-CN"/>
        </w:rPr>
        <w:t xml:space="preserve"> μm in </w:t>
      </w:r>
      <w:r w:rsidR="00033CA6">
        <w:rPr>
          <w:rFonts w:eastAsiaTheme="minorEastAsia"/>
          <w:color w:val="000000"/>
          <w:sz w:val="28"/>
          <w:szCs w:val="28"/>
          <w:lang w:eastAsia="zh-CN"/>
        </w:rPr>
        <w:t>tissue medium, and a sensitivity of</w:t>
      </w:r>
      <w:r w:rsidR="00033CA6" w:rsidRPr="00A531F0">
        <w:rPr>
          <w:rFonts w:eastAsiaTheme="minorEastAsia"/>
          <w:color w:val="000000"/>
          <w:sz w:val="28"/>
          <w:szCs w:val="28"/>
          <w:lang w:eastAsia="zh-CN"/>
        </w:rPr>
        <w:t xml:space="preserve"> 105 dB with 40 mW sample arm power</w:t>
      </w:r>
      <w:r w:rsidR="00033CA6">
        <w:rPr>
          <w:rFonts w:eastAsiaTheme="minorEastAsia"/>
          <w:color w:val="000000"/>
          <w:sz w:val="28"/>
          <w:szCs w:val="28"/>
          <w:lang w:eastAsia="zh-CN"/>
        </w:rPr>
        <w:t xml:space="preserve"> at</w:t>
      </w:r>
      <w:r w:rsidR="00033CA6" w:rsidRPr="00A531F0">
        <w:rPr>
          <w:rFonts w:eastAsiaTheme="minorEastAsia"/>
          <w:color w:val="000000"/>
          <w:sz w:val="28"/>
          <w:szCs w:val="28"/>
          <w:lang w:eastAsia="zh-CN"/>
        </w:rPr>
        <w:t xml:space="preserve"> </w:t>
      </w:r>
      <w:r w:rsidR="00033CA6">
        <w:rPr>
          <w:rFonts w:eastAsiaTheme="minorEastAsia"/>
          <w:color w:val="000000"/>
          <w:sz w:val="28"/>
          <w:szCs w:val="28"/>
          <w:lang w:eastAsia="zh-CN"/>
        </w:rPr>
        <w:t xml:space="preserve">a </w:t>
      </w:r>
      <w:r w:rsidR="00033CA6" w:rsidRPr="00A531F0">
        <w:rPr>
          <w:rFonts w:eastAsiaTheme="minorEastAsia"/>
          <w:color w:val="000000"/>
          <w:sz w:val="28"/>
          <w:szCs w:val="28"/>
          <w:lang w:eastAsia="zh-CN"/>
        </w:rPr>
        <w:t>maximum A-scan</w:t>
      </w:r>
      <w:r w:rsidR="00033CA6">
        <w:rPr>
          <w:rFonts w:eastAsiaTheme="minorEastAsia"/>
          <w:color w:val="000000"/>
          <w:sz w:val="28"/>
          <w:szCs w:val="28"/>
          <w:lang w:eastAsia="zh-CN"/>
        </w:rPr>
        <w:t xml:space="preserve"> (depth-resolved reflectivity profile) acquisition</w:t>
      </w:r>
      <w:r w:rsidR="00033CA6" w:rsidRPr="00A531F0">
        <w:rPr>
          <w:rFonts w:eastAsiaTheme="minorEastAsia"/>
          <w:color w:val="000000"/>
          <w:sz w:val="28"/>
          <w:szCs w:val="28"/>
          <w:lang w:eastAsia="zh-CN"/>
        </w:rPr>
        <w:t xml:space="preserve"> rate </w:t>
      </w:r>
      <w:r w:rsidR="00033CA6">
        <w:rPr>
          <w:rFonts w:eastAsiaTheme="minorEastAsia"/>
          <w:color w:val="000000"/>
          <w:sz w:val="28"/>
          <w:szCs w:val="28"/>
          <w:lang w:eastAsia="zh-CN"/>
        </w:rPr>
        <w:t>of</w:t>
      </w:r>
      <w:r w:rsidR="00033CA6" w:rsidRPr="00A531F0">
        <w:rPr>
          <w:rFonts w:eastAsiaTheme="minorEastAsia"/>
          <w:color w:val="000000"/>
          <w:sz w:val="28"/>
          <w:szCs w:val="28"/>
          <w:lang w:eastAsia="zh-CN"/>
        </w:rPr>
        <w:t xml:space="preserve"> 35 kHz</w:t>
      </w:r>
      <w:r w:rsidR="00033CA6">
        <w:rPr>
          <w:rFonts w:eastAsiaTheme="minorEastAsia"/>
          <w:color w:val="000000"/>
          <w:sz w:val="28"/>
          <w:szCs w:val="28"/>
          <w:lang w:eastAsia="zh-CN"/>
        </w:rPr>
        <w:t>. The</w:t>
      </w:r>
      <w:r w:rsidR="00033CA6" w:rsidRPr="00A531F0">
        <w:rPr>
          <w:rFonts w:eastAsiaTheme="minorEastAsia"/>
          <w:color w:val="000000"/>
          <w:sz w:val="28"/>
          <w:szCs w:val="28"/>
          <w:lang w:eastAsia="zh-CN"/>
        </w:rPr>
        <w:t xml:space="preserve"> 6 dB </w:t>
      </w:r>
      <w:r w:rsidR="00033CA6">
        <w:rPr>
          <w:rFonts w:eastAsiaTheme="minorEastAsia"/>
          <w:color w:val="000000"/>
          <w:sz w:val="28"/>
          <w:szCs w:val="28"/>
          <w:lang w:eastAsia="zh-CN"/>
        </w:rPr>
        <w:t xml:space="preserve">depth-dependent </w:t>
      </w:r>
      <w:r w:rsidR="00033CA6" w:rsidRPr="00A531F0">
        <w:rPr>
          <w:rFonts w:eastAsiaTheme="minorEastAsia"/>
          <w:color w:val="000000"/>
          <w:sz w:val="28"/>
          <w:szCs w:val="28"/>
          <w:lang w:eastAsia="zh-CN"/>
        </w:rPr>
        <w:t xml:space="preserve">sensitivity roll-off </w:t>
      </w:r>
      <w:r w:rsidR="00033CA6">
        <w:rPr>
          <w:rFonts w:eastAsiaTheme="minorEastAsia"/>
          <w:color w:val="000000"/>
          <w:sz w:val="28"/>
          <w:szCs w:val="28"/>
          <w:lang w:eastAsia="zh-CN"/>
        </w:rPr>
        <w:t>was</w:t>
      </w:r>
      <w:r w:rsidR="00033CA6" w:rsidRPr="00A531F0">
        <w:rPr>
          <w:rFonts w:eastAsiaTheme="minorEastAsia"/>
          <w:color w:val="000000"/>
          <w:sz w:val="28"/>
          <w:szCs w:val="28"/>
          <w:lang w:eastAsia="zh-CN"/>
        </w:rPr>
        <w:t xml:space="preserve"> 1.5 mm.  </w:t>
      </w:r>
    </w:p>
    <w:p w14:paraId="118AAFE5" w14:textId="77777777" w:rsidR="00033CA6" w:rsidRDefault="00033CA6" w:rsidP="00033CA6">
      <w:pPr>
        <w:pStyle w:val="Default"/>
        <w:jc w:val="both"/>
        <w:rPr>
          <w:color w:val="auto"/>
          <w:sz w:val="28"/>
          <w:szCs w:val="28"/>
        </w:rPr>
      </w:pPr>
    </w:p>
    <w:p w14:paraId="108AA8FB" w14:textId="77777777" w:rsidR="00033CA6" w:rsidRDefault="00033CA6" w:rsidP="00033CA6">
      <w:pPr>
        <w:pStyle w:val="Default"/>
        <w:jc w:val="both"/>
        <w:rPr>
          <w:sz w:val="28"/>
          <w:szCs w:val="28"/>
        </w:rPr>
      </w:pPr>
      <w:r w:rsidRPr="00A531F0">
        <w:rPr>
          <w:sz w:val="28"/>
          <w:szCs w:val="28"/>
        </w:rPr>
        <w:t xml:space="preserve">The </w:t>
      </w:r>
      <w:r>
        <w:rPr>
          <w:sz w:val="28"/>
          <w:szCs w:val="28"/>
        </w:rPr>
        <w:t>conventional</w:t>
      </w:r>
      <w:r w:rsidRPr="00A531F0">
        <w:rPr>
          <w:sz w:val="28"/>
          <w:szCs w:val="28"/>
        </w:rPr>
        <w:t xml:space="preserve"> fiber optic probe consisted of a single-mode fiber (630HP, Nufern, CT, USA), a spacer</w:t>
      </w:r>
      <w:r>
        <w:rPr>
          <w:sz w:val="28"/>
          <w:szCs w:val="28"/>
        </w:rPr>
        <w:t xml:space="preserve"> of a length of 1.5 mm</w:t>
      </w:r>
      <w:r w:rsidRPr="00A531F0">
        <w:rPr>
          <w:sz w:val="28"/>
          <w:szCs w:val="28"/>
        </w:rPr>
        <w:t>, and a 500-μm-diameter graded-index (GRIN) lens (GT-LFRL-050, GRINTECH GmbH, Germany)</w:t>
      </w:r>
      <w:r>
        <w:rPr>
          <w:sz w:val="28"/>
          <w:szCs w:val="28"/>
        </w:rPr>
        <w:t xml:space="preserve"> with an NA of 0.5 approximately</w:t>
      </w:r>
      <w:r w:rsidRPr="00A531F0">
        <w:rPr>
          <w:sz w:val="28"/>
          <w:szCs w:val="28"/>
        </w:rPr>
        <w:t xml:space="preserve">. The </w:t>
      </w:r>
      <w:r>
        <w:rPr>
          <w:sz w:val="28"/>
          <w:szCs w:val="28"/>
        </w:rPr>
        <w:t xml:space="preserve">self-imaging wavefront division fiber optic probe </w:t>
      </w:r>
      <w:r w:rsidRPr="00A531F0">
        <w:rPr>
          <w:sz w:val="28"/>
          <w:szCs w:val="28"/>
        </w:rPr>
        <w:t>was comprised of a single mode fiber, a segment of multimode fiber (FG050UGA, Thorlabs Inc., NJ, USA)</w:t>
      </w:r>
      <w:r>
        <w:rPr>
          <w:sz w:val="28"/>
          <w:szCs w:val="28"/>
        </w:rPr>
        <w:t xml:space="preserve"> of a length of 1.2 mm</w:t>
      </w:r>
      <w:r w:rsidRPr="00A531F0">
        <w:rPr>
          <w:sz w:val="28"/>
          <w:szCs w:val="28"/>
        </w:rPr>
        <w:t>, a spacer</w:t>
      </w:r>
      <w:r>
        <w:rPr>
          <w:sz w:val="28"/>
          <w:szCs w:val="28"/>
        </w:rPr>
        <w:t xml:space="preserve"> of a length of 1.7 mm</w:t>
      </w:r>
      <w:r w:rsidRPr="00A531F0">
        <w:rPr>
          <w:sz w:val="28"/>
          <w:szCs w:val="28"/>
        </w:rPr>
        <w:t xml:space="preserve">, and a GRIN lens with similar </w:t>
      </w:r>
      <w:r>
        <w:rPr>
          <w:sz w:val="28"/>
          <w:szCs w:val="28"/>
        </w:rPr>
        <w:t xml:space="preserve">NA </w:t>
      </w:r>
      <w:r w:rsidRPr="00A531F0">
        <w:rPr>
          <w:sz w:val="28"/>
          <w:szCs w:val="28"/>
        </w:rPr>
        <w:t>to that of the GRIN lens used in</w:t>
      </w:r>
      <w:r>
        <w:rPr>
          <w:sz w:val="28"/>
          <w:szCs w:val="28"/>
        </w:rPr>
        <w:t xml:space="preserve"> the conventional</w:t>
      </w:r>
      <w:r w:rsidRPr="00A531F0">
        <w:rPr>
          <w:sz w:val="28"/>
          <w:szCs w:val="28"/>
        </w:rPr>
        <w:t xml:space="preserve"> fiber optic probe.</w:t>
      </w:r>
      <w:r>
        <w:rPr>
          <w:sz w:val="28"/>
          <w:szCs w:val="28"/>
        </w:rPr>
        <w:t xml:space="preserve"> </w:t>
      </w:r>
      <w:r w:rsidRPr="00A531F0">
        <w:rPr>
          <w:sz w:val="28"/>
          <w:szCs w:val="28"/>
        </w:rPr>
        <w:t xml:space="preserve">A common-path </w:t>
      </w:r>
      <w:r>
        <w:rPr>
          <w:sz w:val="28"/>
          <w:szCs w:val="28"/>
        </w:rPr>
        <w:t xml:space="preserve">interferometry </w:t>
      </w:r>
      <w:r w:rsidRPr="00A531F0">
        <w:rPr>
          <w:sz w:val="28"/>
          <w:szCs w:val="28"/>
        </w:rPr>
        <w:t>configuration was realized for both probes by using the backreflection from the distal surface of the GRIN lens as reference light.</w:t>
      </w:r>
      <w:r w:rsidRPr="001D0A87">
        <w:rPr>
          <w:sz w:val="28"/>
          <w:szCs w:val="28"/>
        </w:rPr>
        <w:t xml:space="preserve"> </w:t>
      </w:r>
      <w:r w:rsidRPr="00A531F0">
        <w:rPr>
          <w:sz w:val="28"/>
          <w:szCs w:val="28"/>
        </w:rPr>
        <w:t>The single-pass transmission loss for the two fiber optic probes was 1-1.5 dB, and the backreflection including the reference signal was -31 dB</w:t>
      </w:r>
      <w:r>
        <w:rPr>
          <w:sz w:val="28"/>
          <w:szCs w:val="28"/>
        </w:rPr>
        <w:t>.</w:t>
      </w:r>
    </w:p>
    <w:p w14:paraId="191CEBCD" w14:textId="77777777" w:rsidR="00033CA6" w:rsidRDefault="00033CA6" w:rsidP="00DA4039">
      <w:pPr>
        <w:pStyle w:val="Default"/>
        <w:jc w:val="both"/>
        <w:rPr>
          <w:color w:val="auto"/>
          <w:sz w:val="28"/>
          <w:szCs w:val="28"/>
        </w:rPr>
      </w:pPr>
    </w:p>
    <w:p w14:paraId="0C4A3626" w14:textId="3050ABAB" w:rsidR="000B7B50" w:rsidRPr="00E165DE" w:rsidRDefault="00E165DE" w:rsidP="00033CA6">
      <w:pPr>
        <w:pStyle w:val="Default"/>
        <w:numPr>
          <w:ilvl w:val="0"/>
          <w:numId w:val="6"/>
        </w:numPr>
        <w:jc w:val="both"/>
        <w:rPr>
          <w:b/>
          <w:color w:val="auto"/>
          <w:sz w:val="28"/>
          <w:szCs w:val="28"/>
        </w:rPr>
      </w:pPr>
      <w:r>
        <w:rPr>
          <w:b/>
          <w:color w:val="auto"/>
          <w:sz w:val="28"/>
          <w:szCs w:val="28"/>
        </w:rPr>
        <w:t>Image processing</w:t>
      </w:r>
    </w:p>
    <w:p w14:paraId="78CF4F7C" w14:textId="41D0D6FE" w:rsidR="000B7B50" w:rsidRDefault="000B7B50" w:rsidP="00DA4039">
      <w:pPr>
        <w:pStyle w:val="Default"/>
        <w:jc w:val="both"/>
        <w:rPr>
          <w:color w:val="auto"/>
          <w:sz w:val="28"/>
          <w:szCs w:val="28"/>
        </w:rPr>
      </w:pPr>
      <w:r w:rsidRPr="00C067D8">
        <w:rPr>
          <w:color w:val="auto"/>
          <w:sz w:val="28"/>
          <w:szCs w:val="28"/>
        </w:rPr>
        <w:t xml:space="preserve">In Fig. </w:t>
      </w:r>
      <w:r w:rsidR="00C067D8" w:rsidRPr="00C067D8">
        <w:rPr>
          <w:color w:val="auto"/>
          <w:sz w:val="28"/>
          <w:szCs w:val="28"/>
        </w:rPr>
        <w:t>4</w:t>
      </w:r>
      <w:r w:rsidRPr="00C067D8">
        <w:rPr>
          <w:color w:val="auto"/>
          <w:sz w:val="28"/>
          <w:szCs w:val="28"/>
        </w:rPr>
        <w:t xml:space="preserve">, μOCT images were three-frame averaged and spatially filtered by a median filter </w:t>
      </w:r>
      <w:r w:rsidR="00C7233D">
        <w:rPr>
          <w:color w:val="auto"/>
          <w:sz w:val="28"/>
          <w:szCs w:val="28"/>
        </w:rPr>
        <w:t>with</w:t>
      </w:r>
      <w:r w:rsidRPr="00C067D8">
        <w:rPr>
          <w:color w:val="auto"/>
          <w:sz w:val="28"/>
          <w:szCs w:val="28"/>
        </w:rPr>
        <w:t xml:space="preserve"> a radius of 1.5 μm.</w:t>
      </w:r>
      <w:r w:rsidR="00C067D8" w:rsidRPr="00C067D8">
        <w:rPr>
          <w:color w:val="auto"/>
          <w:sz w:val="28"/>
          <w:szCs w:val="28"/>
        </w:rPr>
        <w:t xml:space="preserve"> </w:t>
      </w:r>
      <w:r w:rsidR="00E16BA6">
        <w:rPr>
          <w:color w:val="auto"/>
          <w:sz w:val="28"/>
          <w:szCs w:val="28"/>
        </w:rPr>
        <w:t xml:space="preserve">In Fig. 5, OCT polar frames were shifted to align the cautery marks and cropped to remove regions where the tissue was not in contact with the capsule. The brightness and contrast of the OCT images were then adjusted. </w:t>
      </w:r>
    </w:p>
    <w:p w14:paraId="6CF49A89" w14:textId="7ED97074" w:rsidR="00FA6BFB" w:rsidRDefault="00FA6BFB" w:rsidP="00DA4039">
      <w:pPr>
        <w:pStyle w:val="Default"/>
        <w:jc w:val="both"/>
        <w:rPr>
          <w:color w:val="auto"/>
          <w:sz w:val="28"/>
          <w:szCs w:val="28"/>
        </w:rPr>
      </w:pPr>
    </w:p>
    <w:p w14:paraId="267A9E57" w14:textId="4B047F27" w:rsidR="00FA6BFB" w:rsidRDefault="007E6F94" w:rsidP="00033CA6">
      <w:pPr>
        <w:pStyle w:val="Default"/>
        <w:numPr>
          <w:ilvl w:val="0"/>
          <w:numId w:val="6"/>
        </w:numPr>
        <w:jc w:val="both"/>
        <w:rPr>
          <w:b/>
          <w:color w:val="auto"/>
          <w:sz w:val="28"/>
          <w:szCs w:val="28"/>
        </w:rPr>
      </w:pPr>
      <w:r>
        <w:rPr>
          <w:b/>
          <w:color w:val="auto"/>
          <w:sz w:val="28"/>
          <w:szCs w:val="28"/>
        </w:rPr>
        <w:t>Self-imaging wavefront division fiber optic</w:t>
      </w:r>
      <w:r w:rsidR="00F80DFB">
        <w:rPr>
          <w:b/>
          <w:color w:val="auto"/>
          <w:sz w:val="28"/>
          <w:szCs w:val="28"/>
        </w:rPr>
        <w:t xml:space="preserve"> t</w:t>
      </w:r>
      <w:r w:rsidR="00CA0A0A">
        <w:rPr>
          <w:b/>
          <w:color w:val="auto"/>
          <w:sz w:val="28"/>
          <w:szCs w:val="28"/>
        </w:rPr>
        <w:t xml:space="preserve">ethered </w:t>
      </w:r>
      <w:r w:rsidR="00FA6BFB">
        <w:rPr>
          <w:b/>
          <w:color w:val="auto"/>
          <w:sz w:val="28"/>
          <w:szCs w:val="28"/>
        </w:rPr>
        <w:t xml:space="preserve">capsule </w:t>
      </w:r>
      <w:r w:rsidR="00582548">
        <w:rPr>
          <w:b/>
          <w:color w:val="auto"/>
          <w:sz w:val="28"/>
          <w:szCs w:val="28"/>
        </w:rPr>
        <w:t xml:space="preserve">and clinical </w:t>
      </w:r>
      <w:r w:rsidR="00E16BA6">
        <w:rPr>
          <w:b/>
          <w:color w:val="auto"/>
          <w:sz w:val="28"/>
          <w:szCs w:val="28"/>
        </w:rPr>
        <w:t>OCT</w:t>
      </w:r>
      <w:r w:rsidR="00582548">
        <w:rPr>
          <w:b/>
          <w:color w:val="auto"/>
          <w:sz w:val="28"/>
          <w:szCs w:val="28"/>
        </w:rPr>
        <w:t xml:space="preserve"> console system</w:t>
      </w:r>
    </w:p>
    <w:p w14:paraId="6CD5FE7B" w14:textId="77777777" w:rsidR="0051554E" w:rsidRDefault="0051554E" w:rsidP="0051554E">
      <w:pPr>
        <w:pStyle w:val="Default"/>
        <w:ind w:left="720"/>
        <w:jc w:val="both"/>
        <w:rPr>
          <w:b/>
          <w:color w:val="auto"/>
          <w:sz w:val="28"/>
          <w:szCs w:val="28"/>
        </w:rPr>
      </w:pPr>
    </w:p>
    <w:p w14:paraId="76BC078D" w14:textId="33B76A2C" w:rsidR="00FA6BFB" w:rsidRDefault="0051554E" w:rsidP="00DA4039">
      <w:pPr>
        <w:pStyle w:val="Default"/>
        <w:jc w:val="both"/>
        <w:rPr>
          <w:color w:val="auto"/>
          <w:sz w:val="28"/>
          <w:szCs w:val="28"/>
        </w:rPr>
      </w:pPr>
      <w:r>
        <w:rPr>
          <w:noProof/>
          <w:lang w:eastAsia="en-US"/>
        </w:rPr>
        <w:lastRenderedPageBreak/>
        <w:drawing>
          <wp:inline distT="0" distB="0" distL="0" distR="0" wp14:anchorId="5EAEF1DF" wp14:editId="13983350">
            <wp:extent cx="6400800" cy="1704699"/>
            <wp:effectExtent l="0" t="0" r="0" b="0"/>
            <wp:docPr id="5" name="Picture 5" descr="C:\Users\Biwei\AppData\Local\Microsoft\Windows\INetCacheContent.Word\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wei\AppData\Local\Microsoft\Windows\INetCacheContent.Word\Picture1.t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1704699"/>
                    </a:xfrm>
                    <a:prstGeom prst="rect">
                      <a:avLst/>
                    </a:prstGeom>
                    <a:noFill/>
                    <a:ln>
                      <a:noFill/>
                    </a:ln>
                  </pic:spPr>
                </pic:pic>
              </a:graphicData>
            </a:graphic>
          </wp:inline>
        </w:drawing>
      </w:r>
    </w:p>
    <w:p w14:paraId="6E57F68C" w14:textId="12CA795B" w:rsidR="0051554E" w:rsidRDefault="00E16BA6" w:rsidP="0051554E">
      <w:pPr>
        <w:pStyle w:val="Default"/>
        <w:jc w:val="both"/>
        <w:rPr>
          <w:color w:val="auto"/>
          <w:sz w:val="28"/>
          <w:szCs w:val="28"/>
        </w:rPr>
      </w:pPr>
      <w:r>
        <w:rPr>
          <w:color w:val="auto"/>
          <w:sz w:val="28"/>
          <w:szCs w:val="28"/>
        </w:rPr>
        <w:t xml:space="preserve">Supplemental </w:t>
      </w:r>
      <w:r w:rsidR="0051554E">
        <w:rPr>
          <w:color w:val="auto"/>
          <w:sz w:val="28"/>
          <w:szCs w:val="28"/>
        </w:rPr>
        <w:t xml:space="preserve">Fig. 2. </w:t>
      </w:r>
      <w:r w:rsidR="00F80DFB">
        <w:rPr>
          <w:color w:val="auto"/>
          <w:sz w:val="28"/>
          <w:szCs w:val="28"/>
        </w:rPr>
        <w:t>Photog</w:t>
      </w:r>
      <w:ins w:id="30" w:author="Y V" w:date="2017-04-25T09:31:00Z">
        <w:r w:rsidR="002D7A1A">
          <w:rPr>
            <w:color w:val="auto"/>
            <w:sz w:val="28"/>
            <w:szCs w:val="28"/>
          </w:rPr>
          <w:t>r</w:t>
        </w:r>
      </w:ins>
      <w:r w:rsidR="00F80DFB">
        <w:rPr>
          <w:color w:val="auto"/>
          <w:sz w:val="28"/>
          <w:szCs w:val="28"/>
        </w:rPr>
        <w:t xml:space="preserve">aph of a </w:t>
      </w:r>
      <w:r w:rsidR="007E6F94">
        <w:rPr>
          <w:color w:val="auto"/>
          <w:sz w:val="28"/>
          <w:szCs w:val="28"/>
        </w:rPr>
        <w:t>self-imaging wavefront division fiber optic</w:t>
      </w:r>
      <w:r w:rsidR="00F80DFB">
        <w:rPr>
          <w:color w:val="auto"/>
          <w:sz w:val="28"/>
          <w:szCs w:val="28"/>
        </w:rPr>
        <w:t xml:space="preserve"> t</w:t>
      </w:r>
      <w:r w:rsidR="00033CA6">
        <w:rPr>
          <w:color w:val="auto"/>
          <w:sz w:val="28"/>
          <w:szCs w:val="28"/>
        </w:rPr>
        <w:t xml:space="preserve">ethered </w:t>
      </w:r>
      <w:r w:rsidR="0051554E">
        <w:rPr>
          <w:color w:val="auto"/>
          <w:sz w:val="28"/>
          <w:szCs w:val="28"/>
        </w:rPr>
        <w:t xml:space="preserve">capsule. Light was transmitted through a single mode fiber </w:t>
      </w:r>
      <w:r w:rsidR="00F80DFB">
        <w:rPr>
          <w:color w:val="auto"/>
          <w:sz w:val="28"/>
          <w:szCs w:val="28"/>
        </w:rPr>
        <w:t>that</w:t>
      </w:r>
      <w:r w:rsidR="0051554E">
        <w:rPr>
          <w:color w:val="auto"/>
          <w:sz w:val="28"/>
          <w:szCs w:val="28"/>
        </w:rPr>
        <w:t xml:space="preserve"> was housed within the tether </w:t>
      </w:r>
      <w:r w:rsidR="00CF7C05">
        <w:rPr>
          <w:color w:val="auto"/>
          <w:sz w:val="28"/>
          <w:szCs w:val="28"/>
        </w:rPr>
        <w:t xml:space="preserve">(900-μm outer diameter, </w:t>
      </w:r>
      <w:r w:rsidR="00AB6237">
        <w:rPr>
          <w:color w:val="auto"/>
          <w:sz w:val="28"/>
          <w:szCs w:val="28"/>
        </w:rPr>
        <w:t>1.75</w:t>
      </w:r>
      <w:r w:rsidR="00CF7C05">
        <w:rPr>
          <w:color w:val="auto"/>
          <w:sz w:val="28"/>
          <w:szCs w:val="28"/>
        </w:rPr>
        <w:t xml:space="preserve">-m length) </w:t>
      </w:r>
      <w:r w:rsidR="0051554E">
        <w:rPr>
          <w:color w:val="auto"/>
          <w:sz w:val="28"/>
          <w:szCs w:val="28"/>
        </w:rPr>
        <w:t xml:space="preserve">and </w:t>
      </w:r>
      <w:r w:rsidR="00F80DFB">
        <w:rPr>
          <w:color w:val="auto"/>
          <w:sz w:val="28"/>
          <w:szCs w:val="28"/>
        </w:rPr>
        <w:t>spliced</w:t>
      </w:r>
      <w:r w:rsidR="0051554E">
        <w:rPr>
          <w:color w:val="auto"/>
          <w:sz w:val="28"/>
          <w:szCs w:val="28"/>
        </w:rPr>
        <w:t xml:space="preserve"> to a multi-mode fiber</w:t>
      </w:r>
      <w:r w:rsidR="00F80DFB">
        <w:rPr>
          <w:color w:val="auto"/>
          <w:sz w:val="28"/>
          <w:szCs w:val="28"/>
        </w:rPr>
        <w:t xml:space="preserve"> waveguide inside the capsule</w:t>
      </w:r>
      <w:r w:rsidR="0051554E">
        <w:rPr>
          <w:color w:val="auto"/>
          <w:sz w:val="28"/>
          <w:szCs w:val="28"/>
        </w:rPr>
        <w:t xml:space="preserve">. The beam diverged within a glass spacer and then was focused with a GRIN lens. A right-angle reflector mounted to a micro-motor </w:t>
      </w:r>
      <w:r w:rsidR="00F80DFB">
        <w:rPr>
          <w:color w:val="auto"/>
          <w:sz w:val="28"/>
          <w:szCs w:val="28"/>
        </w:rPr>
        <w:t xml:space="preserve">allowed the CAFM </w:t>
      </w:r>
      <w:r w:rsidR="0051554E">
        <w:rPr>
          <w:color w:val="auto"/>
          <w:sz w:val="28"/>
          <w:szCs w:val="28"/>
        </w:rPr>
        <w:t>beam to reflect to the side wall of the capsule</w:t>
      </w:r>
      <w:r w:rsidR="00F80DFB">
        <w:rPr>
          <w:color w:val="auto"/>
          <w:sz w:val="28"/>
          <w:szCs w:val="28"/>
        </w:rPr>
        <w:t xml:space="preserve">. The beam was scanned around the circumference of the capsule (and esophagus) by the motor. </w:t>
      </w:r>
      <w:r w:rsidR="0051554E">
        <w:rPr>
          <w:color w:val="auto"/>
          <w:sz w:val="28"/>
          <w:szCs w:val="28"/>
        </w:rPr>
        <w:t>The entire electro-optical assembly was encased in a clear pol</w:t>
      </w:r>
      <w:r w:rsidR="00F80DFB">
        <w:rPr>
          <w:color w:val="auto"/>
          <w:sz w:val="28"/>
          <w:szCs w:val="28"/>
        </w:rPr>
        <w:t>y (methyl methacrylate) pill-shaped shell with</w:t>
      </w:r>
      <w:r w:rsidR="0051554E">
        <w:rPr>
          <w:color w:val="auto"/>
          <w:sz w:val="28"/>
          <w:szCs w:val="28"/>
        </w:rPr>
        <w:t xml:space="preserve"> overall dimension</w:t>
      </w:r>
      <w:r w:rsidR="00F80DFB">
        <w:rPr>
          <w:color w:val="auto"/>
          <w:sz w:val="28"/>
          <w:szCs w:val="28"/>
        </w:rPr>
        <w:t>s</w:t>
      </w:r>
      <w:r w:rsidR="0051554E">
        <w:rPr>
          <w:color w:val="auto"/>
          <w:sz w:val="28"/>
          <w:szCs w:val="28"/>
        </w:rPr>
        <w:t xml:space="preserve"> of 27.2 mm</w:t>
      </w:r>
      <w:r w:rsidR="00F80DFB">
        <w:rPr>
          <w:color w:val="auto"/>
          <w:sz w:val="28"/>
          <w:szCs w:val="28"/>
        </w:rPr>
        <w:t xml:space="preserve"> (length)</w:t>
      </w:r>
      <w:r w:rsidR="0051554E">
        <w:rPr>
          <w:color w:val="auto"/>
          <w:sz w:val="28"/>
          <w:szCs w:val="28"/>
        </w:rPr>
        <w:t xml:space="preserve"> x 11 mm</w:t>
      </w:r>
      <w:r w:rsidR="00F80DFB">
        <w:rPr>
          <w:color w:val="auto"/>
          <w:sz w:val="28"/>
          <w:szCs w:val="28"/>
        </w:rPr>
        <w:t xml:space="preserve"> (diameter)</w:t>
      </w:r>
      <w:r w:rsidR="0051554E">
        <w:rPr>
          <w:color w:val="auto"/>
          <w:sz w:val="28"/>
          <w:szCs w:val="28"/>
        </w:rPr>
        <w:t xml:space="preserve">. </w:t>
      </w:r>
    </w:p>
    <w:p w14:paraId="3F36F3E7" w14:textId="77777777" w:rsidR="00DD532D" w:rsidRDefault="00DD532D" w:rsidP="0051554E">
      <w:pPr>
        <w:pStyle w:val="Default"/>
        <w:jc w:val="both"/>
        <w:rPr>
          <w:color w:val="auto"/>
          <w:sz w:val="28"/>
          <w:szCs w:val="28"/>
        </w:rPr>
      </w:pPr>
    </w:p>
    <w:p w14:paraId="20D3942B" w14:textId="0CB7BF45" w:rsidR="00DD532D" w:rsidRDefault="00DD532D" w:rsidP="00DD532D">
      <w:pPr>
        <w:pStyle w:val="Default"/>
        <w:jc w:val="both"/>
        <w:rPr>
          <w:color w:val="auto"/>
          <w:sz w:val="28"/>
          <w:szCs w:val="28"/>
        </w:rPr>
      </w:pPr>
      <w:r>
        <w:rPr>
          <w:color w:val="auto"/>
          <w:sz w:val="28"/>
          <w:szCs w:val="28"/>
        </w:rPr>
        <w:t xml:space="preserve">Both the </w:t>
      </w:r>
      <w:r w:rsidR="00CD1A04">
        <w:rPr>
          <w:color w:val="auto"/>
          <w:sz w:val="28"/>
          <w:szCs w:val="28"/>
        </w:rPr>
        <w:t>conventional</w:t>
      </w:r>
      <w:r>
        <w:rPr>
          <w:color w:val="auto"/>
          <w:sz w:val="28"/>
          <w:szCs w:val="28"/>
        </w:rPr>
        <w:t xml:space="preserve"> and </w:t>
      </w:r>
      <w:r w:rsidR="00CD1A04">
        <w:rPr>
          <w:color w:val="auto"/>
          <w:sz w:val="28"/>
          <w:szCs w:val="28"/>
        </w:rPr>
        <w:t>self-imaging wavefront division</w:t>
      </w:r>
      <w:r>
        <w:rPr>
          <w:color w:val="auto"/>
          <w:sz w:val="28"/>
          <w:szCs w:val="28"/>
        </w:rPr>
        <w:t xml:space="preserve"> </w:t>
      </w:r>
      <w:r w:rsidR="00CD1A04">
        <w:rPr>
          <w:color w:val="auto"/>
          <w:sz w:val="28"/>
          <w:szCs w:val="28"/>
        </w:rPr>
        <w:t xml:space="preserve">fiber optic </w:t>
      </w:r>
      <w:r>
        <w:rPr>
          <w:color w:val="auto"/>
          <w:sz w:val="28"/>
          <w:szCs w:val="28"/>
        </w:rPr>
        <w:t>TCE devices were connected to a</w:t>
      </w:r>
      <w:r w:rsidR="00CD1A04">
        <w:rPr>
          <w:color w:val="auto"/>
          <w:sz w:val="28"/>
          <w:szCs w:val="28"/>
        </w:rPr>
        <w:t>n</w:t>
      </w:r>
      <w:r>
        <w:rPr>
          <w:color w:val="auto"/>
          <w:sz w:val="28"/>
          <w:szCs w:val="28"/>
        </w:rPr>
        <w:t xml:space="preserve"> </w:t>
      </w:r>
      <w:r w:rsidR="00E16BA6">
        <w:rPr>
          <w:color w:val="auto"/>
          <w:sz w:val="28"/>
          <w:szCs w:val="28"/>
        </w:rPr>
        <w:t>OCT imaging</w:t>
      </w:r>
      <w:r>
        <w:rPr>
          <w:color w:val="auto"/>
          <w:sz w:val="28"/>
          <w:szCs w:val="28"/>
        </w:rPr>
        <w:t xml:space="preserve"> system (OCT swept source engine, Axsun Technologies, MA, USA) that employed a 1300 nm center wavelength laser that swept its output over ~130 nm, providing ~7 µm axial resolution in tissue. The A-line rate was 100 kHz. Both capsule motors rotated at 19.5 Hz, resulting in 5120 A-lines (lateral sampling) per circumferential, cross-sectional image.</w:t>
      </w:r>
    </w:p>
    <w:p w14:paraId="3A37C234" w14:textId="77777777" w:rsidR="00DD532D" w:rsidRDefault="00DD532D" w:rsidP="0051554E">
      <w:pPr>
        <w:pStyle w:val="Default"/>
        <w:jc w:val="both"/>
        <w:rPr>
          <w:color w:val="auto"/>
          <w:sz w:val="28"/>
          <w:szCs w:val="28"/>
        </w:rPr>
      </w:pPr>
    </w:p>
    <w:p w14:paraId="4221A026" w14:textId="1F09AD12" w:rsidR="00111922" w:rsidRDefault="00111922" w:rsidP="0051554E">
      <w:pPr>
        <w:pStyle w:val="Default"/>
        <w:jc w:val="both"/>
        <w:rPr>
          <w:color w:val="auto"/>
          <w:sz w:val="28"/>
          <w:szCs w:val="28"/>
        </w:rPr>
      </w:pPr>
    </w:p>
    <w:p w14:paraId="51414828" w14:textId="39A34115" w:rsidR="00111922" w:rsidRPr="003B14AF" w:rsidRDefault="00111922" w:rsidP="0051554E">
      <w:pPr>
        <w:pStyle w:val="Default"/>
        <w:numPr>
          <w:ilvl w:val="0"/>
          <w:numId w:val="6"/>
        </w:numPr>
        <w:jc w:val="both"/>
        <w:rPr>
          <w:b/>
          <w:color w:val="auto"/>
          <w:sz w:val="28"/>
          <w:szCs w:val="28"/>
        </w:rPr>
      </w:pPr>
      <w:r>
        <w:rPr>
          <w:b/>
          <w:color w:val="auto"/>
          <w:sz w:val="28"/>
          <w:szCs w:val="28"/>
        </w:rPr>
        <w:t xml:space="preserve">Swine </w:t>
      </w:r>
      <w:r w:rsidR="00E27760" w:rsidRPr="00E27760">
        <w:rPr>
          <w:b/>
          <w:color w:val="auto"/>
          <w:sz w:val="28"/>
          <w:szCs w:val="28"/>
        </w:rPr>
        <w:t>gastrointestinal</w:t>
      </w:r>
      <w:r w:rsidR="00E27760">
        <w:rPr>
          <w:b/>
          <w:color w:val="auto"/>
          <w:sz w:val="28"/>
          <w:szCs w:val="28"/>
        </w:rPr>
        <w:t xml:space="preserve"> </w:t>
      </w:r>
      <w:r>
        <w:rPr>
          <w:b/>
          <w:color w:val="auto"/>
          <w:sz w:val="28"/>
          <w:szCs w:val="28"/>
        </w:rPr>
        <w:t xml:space="preserve">tract </w:t>
      </w:r>
      <w:r w:rsidR="00CD1A04">
        <w:rPr>
          <w:b/>
          <w:color w:val="auto"/>
          <w:sz w:val="28"/>
          <w:szCs w:val="28"/>
        </w:rPr>
        <w:t>endomicroscopy</w:t>
      </w:r>
      <w:r w:rsidR="00CA0A0A">
        <w:rPr>
          <w:b/>
          <w:color w:val="auto"/>
          <w:sz w:val="28"/>
          <w:szCs w:val="28"/>
        </w:rPr>
        <w:t xml:space="preserve"> with tethered capsule</w:t>
      </w:r>
      <w:r w:rsidRPr="00111922">
        <w:rPr>
          <w:b/>
          <w:color w:val="auto"/>
          <w:sz w:val="28"/>
          <w:szCs w:val="28"/>
        </w:rPr>
        <w:t xml:space="preserve"> </w:t>
      </w:r>
      <w:r w:rsidRPr="00E27760">
        <w:rPr>
          <w:b/>
          <w:i/>
          <w:color w:val="auto"/>
          <w:sz w:val="28"/>
          <w:szCs w:val="28"/>
        </w:rPr>
        <w:t>in vivo</w:t>
      </w:r>
    </w:p>
    <w:p w14:paraId="1E70F446" w14:textId="0B611DAE" w:rsidR="0051554E" w:rsidRPr="00C067D8" w:rsidRDefault="00BB2D79" w:rsidP="00DA4039">
      <w:pPr>
        <w:pStyle w:val="Default"/>
        <w:jc w:val="both"/>
        <w:rPr>
          <w:color w:val="auto"/>
          <w:sz w:val="28"/>
          <w:szCs w:val="28"/>
        </w:rPr>
      </w:pPr>
      <w:r w:rsidRPr="00BB2D79">
        <w:rPr>
          <w:color w:val="auto"/>
          <w:sz w:val="28"/>
          <w:szCs w:val="28"/>
        </w:rPr>
        <w:t xml:space="preserve">The swine was sedated, anesthetized and intubated prior to the imaging experiment. To facilitate image registration with histology, electrocautery marks were placed on the esophageal wall at 3 longitudinal locations under endoscopic guidance. The conventional optics tethered capsule was attached to the distal tip of the endoscope using a custom endoscope cap. The endoscope and cap were advanced to the stomach. In the stomach, the capsule was detached from the endoscope and the endoscope withdrawn from the animal.  Images were acquired </w:t>
      </w:r>
      <w:r w:rsidR="00E16BA6">
        <w:rPr>
          <w:color w:val="auto"/>
          <w:sz w:val="28"/>
          <w:szCs w:val="28"/>
        </w:rPr>
        <w:t>while</w:t>
      </w:r>
      <w:r w:rsidRPr="00BB2D79">
        <w:rPr>
          <w:color w:val="auto"/>
          <w:sz w:val="28"/>
          <w:szCs w:val="28"/>
        </w:rPr>
        <w:t xml:space="preserve"> pulling the capsule back through the esophagus. The same placement and imaging procedure was used for the </w:t>
      </w:r>
      <w:r w:rsidR="00CD1A04">
        <w:rPr>
          <w:color w:val="auto"/>
          <w:sz w:val="28"/>
          <w:szCs w:val="28"/>
        </w:rPr>
        <w:t xml:space="preserve">self-imaging wavefront division fiber optic </w:t>
      </w:r>
      <w:r w:rsidRPr="00BB2D79">
        <w:rPr>
          <w:color w:val="auto"/>
          <w:sz w:val="28"/>
          <w:szCs w:val="28"/>
        </w:rPr>
        <w:t>capsule.  Following imaging, the swine was sacrificed. The esophagus was prosected and opened, pinned on </w:t>
      </w:r>
      <w:bookmarkStart w:id="31" w:name="OLE_LINK13"/>
      <w:bookmarkStart w:id="32" w:name="OLE_LINK12"/>
      <w:bookmarkEnd w:id="31"/>
      <w:r w:rsidRPr="00BB2D79">
        <w:rPr>
          <w:color w:val="auto"/>
          <w:sz w:val="28"/>
          <w:szCs w:val="28"/>
        </w:rPr>
        <w:t>cork</w:t>
      </w:r>
      <w:bookmarkEnd w:id="32"/>
      <w:r w:rsidRPr="00BB2D79">
        <w:rPr>
          <w:color w:val="auto"/>
          <w:sz w:val="28"/>
          <w:szCs w:val="28"/>
        </w:rPr>
        <w:t>, and fixed in Formalin. Sections at the fiducial cautery marks were submitted for H&amp;E histology and digitized. This animal study protocol was approved by the MGH IACUC (protocol number 2016N000215).</w:t>
      </w:r>
    </w:p>
    <w:sectPr w:rsidR="0051554E" w:rsidRPr="00C067D8" w:rsidSect="006E29EF">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Y V" w:date="2017-04-25T09:26:00Z" w:initials="YV">
    <w:p w14:paraId="605E5096" w14:textId="3252138A" w:rsidR="00916180" w:rsidRDefault="00916180">
      <w:pPr>
        <w:pStyle w:val="CommentText"/>
      </w:pPr>
      <w:r>
        <w:rPr>
          <w:rStyle w:val="CommentReference"/>
        </w:rPr>
        <w:annotationRef/>
      </w:r>
      <w:r>
        <w:t>Some of the author names in reference are abbreviated while the others are full. Needs to be done as per Journal guidelines.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5E509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84224"/>
    <w:multiLevelType w:val="hybridMultilevel"/>
    <w:tmpl w:val="266C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07675"/>
    <w:multiLevelType w:val="hybridMultilevel"/>
    <w:tmpl w:val="89F29748"/>
    <w:lvl w:ilvl="0" w:tplc="E1FE6686">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25872"/>
    <w:multiLevelType w:val="hybridMultilevel"/>
    <w:tmpl w:val="266C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195A83"/>
    <w:multiLevelType w:val="hybridMultilevel"/>
    <w:tmpl w:val="266C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E511F"/>
    <w:multiLevelType w:val="hybridMultilevel"/>
    <w:tmpl w:val="48100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9A675C"/>
    <w:multiLevelType w:val="hybridMultilevel"/>
    <w:tmpl w:val="EED04F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6A4DF8"/>
    <w:multiLevelType w:val="hybridMultilevel"/>
    <w:tmpl w:val="215E6A84"/>
    <w:lvl w:ilvl="0" w:tplc="AB38FAF0">
      <w:start w:val="1"/>
      <w:numFmt w:val="decimal"/>
      <w:pStyle w:val="SPIEreferencelisting"/>
      <w:lvlText w:val="[%1]"/>
      <w:lvlJc w:val="left"/>
      <w:pPr>
        <w:tabs>
          <w:tab w:val="num" w:pos="360"/>
        </w:tabs>
        <w:ind w:left="360" w:hanging="360"/>
      </w:pPr>
      <w:rPr>
        <w:rFonts w:hint="default"/>
        <w:vertAlign w:val="base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14D3176"/>
    <w:multiLevelType w:val="hybridMultilevel"/>
    <w:tmpl w:val="12DA9B8E"/>
    <w:lvl w:ilvl="0" w:tplc="163EAB3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2C3281"/>
    <w:multiLevelType w:val="hybridMultilevel"/>
    <w:tmpl w:val="266C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6"/>
  </w:num>
  <w:num w:numId="4">
    <w:abstractNumId w:val="5"/>
  </w:num>
  <w:num w:numId="5">
    <w:abstractNumId w:val="1"/>
  </w:num>
  <w:num w:numId="6">
    <w:abstractNumId w:val="2"/>
  </w:num>
  <w:num w:numId="7">
    <w:abstractNumId w:val="3"/>
  </w:num>
  <w:num w:numId="8">
    <w:abstractNumId w:val="0"/>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 V">
    <w15:presenceInfo w15:providerId="Windows Live" w15:userId="51e1f9357b0aa6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66AF"/>
    <w:rsid w:val="00003462"/>
    <w:rsid w:val="00006E6D"/>
    <w:rsid w:val="00007F30"/>
    <w:rsid w:val="0001337D"/>
    <w:rsid w:val="00014E25"/>
    <w:rsid w:val="00016D82"/>
    <w:rsid w:val="000262B1"/>
    <w:rsid w:val="00026C7A"/>
    <w:rsid w:val="00027B73"/>
    <w:rsid w:val="0003264F"/>
    <w:rsid w:val="00033501"/>
    <w:rsid w:val="000339E4"/>
    <w:rsid w:val="00033CA6"/>
    <w:rsid w:val="00041810"/>
    <w:rsid w:val="00043016"/>
    <w:rsid w:val="00045311"/>
    <w:rsid w:val="000506F3"/>
    <w:rsid w:val="00054125"/>
    <w:rsid w:val="0005447E"/>
    <w:rsid w:val="0005601F"/>
    <w:rsid w:val="00061228"/>
    <w:rsid w:val="00062DCD"/>
    <w:rsid w:val="00063BEB"/>
    <w:rsid w:val="00064436"/>
    <w:rsid w:val="000679A9"/>
    <w:rsid w:val="00074195"/>
    <w:rsid w:val="0007780C"/>
    <w:rsid w:val="00077A7C"/>
    <w:rsid w:val="00080283"/>
    <w:rsid w:val="00083963"/>
    <w:rsid w:val="00083F21"/>
    <w:rsid w:val="00084F26"/>
    <w:rsid w:val="0009032D"/>
    <w:rsid w:val="00091167"/>
    <w:rsid w:val="00092467"/>
    <w:rsid w:val="000942B9"/>
    <w:rsid w:val="000964A4"/>
    <w:rsid w:val="000A0760"/>
    <w:rsid w:val="000A18AE"/>
    <w:rsid w:val="000A4DC5"/>
    <w:rsid w:val="000A6E1C"/>
    <w:rsid w:val="000B0765"/>
    <w:rsid w:val="000B15DF"/>
    <w:rsid w:val="000B2CF7"/>
    <w:rsid w:val="000B6034"/>
    <w:rsid w:val="000B7B50"/>
    <w:rsid w:val="000C09E8"/>
    <w:rsid w:val="000D075F"/>
    <w:rsid w:val="000D1871"/>
    <w:rsid w:val="000D18CE"/>
    <w:rsid w:val="000D521B"/>
    <w:rsid w:val="000D5381"/>
    <w:rsid w:val="000D66BB"/>
    <w:rsid w:val="000E1956"/>
    <w:rsid w:val="000E2EE4"/>
    <w:rsid w:val="000E5987"/>
    <w:rsid w:val="000F0457"/>
    <w:rsid w:val="000F1B76"/>
    <w:rsid w:val="000F1EDE"/>
    <w:rsid w:val="000F2B76"/>
    <w:rsid w:val="000F3A17"/>
    <w:rsid w:val="000F4860"/>
    <w:rsid w:val="00102341"/>
    <w:rsid w:val="001035D1"/>
    <w:rsid w:val="00104320"/>
    <w:rsid w:val="00104F81"/>
    <w:rsid w:val="0010588F"/>
    <w:rsid w:val="001104EE"/>
    <w:rsid w:val="00111922"/>
    <w:rsid w:val="00113395"/>
    <w:rsid w:val="00113416"/>
    <w:rsid w:val="001169AD"/>
    <w:rsid w:val="0012083A"/>
    <w:rsid w:val="00132025"/>
    <w:rsid w:val="0013329D"/>
    <w:rsid w:val="001363C7"/>
    <w:rsid w:val="001366AF"/>
    <w:rsid w:val="00136CB7"/>
    <w:rsid w:val="00137B95"/>
    <w:rsid w:val="00142E89"/>
    <w:rsid w:val="00142EDE"/>
    <w:rsid w:val="00145C37"/>
    <w:rsid w:val="00150615"/>
    <w:rsid w:val="001600D3"/>
    <w:rsid w:val="00163CB3"/>
    <w:rsid w:val="00164264"/>
    <w:rsid w:val="00166463"/>
    <w:rsid w:val="001670C9"/>
    <w:rsid w:val="0017661B"/>
    <w:rsid w:val="001814A8"/>
    <w:rsid w:val="001825A7"/>
    <w:rsid w:val="001826AD"/>
    <w:rsid w:val="001876EC"/>
    <w:rsid w:val="00196C55"/>
    <w:rsid w:val="001A3E7C"/>
    <w:rsid w:val="001B442C"/>
    <w:rsid w:val="001B6E82"/>
    <w:rsid w:val="001C0DE3"/>
    <w:rsid w:val="001C343E"/>
    <w:rsid w:val="001C54F5"/>
    <w:rsid w:val="001C70D5"/>
    <w:rsid w:val="001D0A87"/>
    <w:rsid w:val="001D3EAD"/>
    <w:rsid w:val="001D425A"/>
    <w:rsid w:val="001D4852"/>
    <w:rsid w:val="001D60DE"/>
    <w:rsid w:val="001E0217"/>
    <w:rsid w:val="001E0A43"/>
    <w:rsid w:val="001E102E"/>
    <w:rsid w:val="001E1D08"/>
    <w:rsid w:val="001F15B8"/>
    <w:rsid w:val="001F2FB9"/>
    <w:rsid w:val="001F370E"/>
    <w:rsid w:val="002004F0"/>
    <w:rsid w:val="002013EC"/>
    <w:rsid w:val="002015F9"/>
    <w:rsid w:val="002024D6"/>
    <w:rsid w:val="00207AA3"/>
    <w:rsid w:val="002147FC"/>
    <w:rsid w:val="00215618"/>
    <w:rsid w:val="00216A2A"/>
    <w:rsid w:val="002226D0"/>
    <w:rsid w:val="00226BCF"/>
    <w:rsid w:val="002301F4"/>
    <w:rsid w:val="0023227A"/>
    <w:rsid w:val="00233EB5"/>
    <w:rsid w:val="00234A24"/>
    <w:rsid w:val="00234DB0"/>
    <w:rsid w:val="00234E24"/>
    <w:rsid w:val="00235CA4"/>
    <w:rsid w:val="0025088C"/>
    <w:rsid w:val="00251653"/>
    <w:rsid w:val="00253325"/>
    <w:rsid w:val="002536CA"/>
    <w:rsid w:val="0025782C"/>
    <w:rsid w:val="0026550D"/>
    <w:rsid w:val="002715E5"/>
    <w:rsid w:val="00273F9C"/>
    <w:rsid w:val="00280B83"/>
    <w:rsid w:val="0028437C"/>
    <w:rsid w:val="002848D0"/>
    <w:rsid w:val="00291551"/>
    <w:rsid w:val="00295011"/>
    <w:rsid w:val="00295CD7"/>
    <w:rsid w:val="002A07FB"/>
    <w:rsid w:val="002A37BF"/>
    <w:rsid w:val="002A58B8"/>
    <w:rsid w:val="002B3CCC"/>
    <w:rsid w:val="002B470C"/>
    <w:rsid w:val="002B5502"/>
    <w:rsid w:val="002B6882"/>
    <w:rsid w:val="002B7200"/>
    <w:rsid w:val="002C027D"/>
    <w:rsid w:val="002C2CD3"/>
    <w:rsid w:val="002C365E"/>
    <w:rsid w:val="002C5AE9"/>
    <w:rsid w:val="002C7D57"/>
    <w:rsid w:val="002D41E6"/>
    <w:rsid w:val="002D4B91"/>
    <w:rsid w:val="002D727F"/>
    <w:rsid w:val="002D73D5"/>
    <w:rsid w:val="002D74DA"/>
    <w:rsid w:val="002D7A1A"/>
    <w:rsid w:val="002E037A"/>
    <w:rsid w:val="002E537F"/>
    <w:rsid w:val="002E717C"/>
    <w:rsid w:val="002F0630"/>
    <w:rsid w:val="002F0FBE"/>
    <w:rsid w:val="002F4B77"/>
    <w:rsid w:val="00301832"/>
    <w:rsid w:val="0030193C"/>
    <w:rsid w:val="003021D7"/>
    <w:rsid w:val="00303832"/>
    <w:rsid w:val="00303BE3"/>
    <w:rsid w:val="00304B93"/>
    <w:rsid w:val="00306640"/>
    <w:rsid w:val="00311641"/>
    <w:rsid w:val="00311D67"/>
    <w:rsid w:val="00316117"/>
    <w:rsid w:val="003169A5"/>
    <w:rsid w:val="00320458"/>
    <w:rsid w:val="0032101E"/>
    <w:rsid w:val="00321935"/>
    <w:rsid w:val="0033095C"/>
    <w:rsid w:val="003325E4"/>
    <w:rsid w:val="0033303A"/>
    <w:rsid w:val="00333519"/>
    <w:rsid w:val="00337AB2"/>
    <w:rsid w:val="00340CA6"/>
    <w:rsid w:val="00341068"/>
    <w:rsid w:val="00342317"/>
    <w:rsid w:val="00346812"/>
    <w:rsid w:val="0034786E"/>
    <w:rsid w:val="003536F6"/>
    <w:rsid w:val="00353CBD"/>
    <w:rsid w:val="0035599A"/>
    <w:rsid w:val="00355D76"/>
    <w:rsid w:val="003568B6"/>
    <w:rsid w:val="00361AA5"/>
    <w:rsid w:val="00361E2C"/>
    <w:rsid w:val="0036259C"/>
    <w:rsid w:val="00366FD0"/>
    <w:rsid w:val="003701A9"/>
    <w:rsid w:val="0037087D"/>
    <w:rsid w:val="0037312E"/>
    <w:rsid w:val="00373A4A"/>
    <w:rsid w:val="00375E7E"/>
    <w:rsid w:val="003767A6"/>
    <w:rsid w:val="00377292"/>
    <w:rsid w:val="00380CC0"/>
    <w:rsid w:val="00381D28"/>
    <w:rsid w:val="00383701"/>
    <w:rsid w:val="00386CF0"/>
    <w:rsid w:val="00391C04"/>
    <w:rsid w:val="003A7BFB"/>
    <w:rsid w:val="003B14AF"/>
    <w:rsid w:val="003B2E7A"/>
    <w:rsid w:val="003B3A25"/>
    <w:rsid w:val="003B56C2"/>
    <w:rsid w:val="003B6294"/>
    <w:rsid w:val="003B7252"/>
    <w:rsid w:val="003B76BC"/>
    <w:rsid w:val="003B7CCF"/>
    <w:rsid w:val="003B7EB7"/>
    <w:rsid w:val="003C0D39"/>
    <w:rsid w:val="003C2875"/>
    <w:rsid w:val="003C2DA5"/>
    <w:rsid w:val="003C6F79"/>
    <w:rsid w:val="003C7780"/>
    <w:rsid w:val="003D01D0"/>
    <w:rsid w:val="003D14C3"/>
    <w:rsid w:val="003D3038"/>
    <w:rsid w:val="003D45B0"/>
    <w:rsid w:val="003E06F3"/>
    <w:rsid w:val="003E204D"/>
    <w:rsid w:val="003E27AF"/>
    <w:rsid w:val="003E71BF"/>
    <w:rsid w:val="003E7434"/>
    <w:rsid w:val="003F3072"/>
    <w:rsid w:val="003F328A"/>
    <w:rsid w:val="003F458A"/>
    <w:rsid w:val="003F63DF"/>
    <w:rsid w:val="003F78FC"/>
    <w:rsid w:val="00402586"/>
    <w:rsid w:val="00402FBB"/>
    <w:rsid w:val="004030C8"/>
    <w:rsid w:val="0040383C"/>
    <w:rsid w:val="004041A7"/>
    <w:rsid w:val="004058EB"/>
    <w:rsid w:val="00427682"/>
    <w:rsid w:val="004300F8"/>
    <w:rsid w:val="00431435"/>
    <w:rsid w:val="00440A27"/>
    <w:rsid w:val="00440BED"/>
    <w:rsid w:val="00442B50"/>
    <w:rsid w:val="00445E58"/>
    <w:rsid w:val="0044746A"/>
    <w:rsid w:val="004534BB"/>
    <w:rsid w:val="00455DCE"/>
    <w:rsid w:val="00456CF8"/>
    <w:rsid w:val="00457B11"/>
    <w:rsid w:val="004613A9"/>
    <w:rsid w:val="00461E41"/>
    <w:rsid w:val="0046442F"/>
    <w:rsid w:val="004659E2"/>
    <w:rsid w:val="004736DA"/>
    <w:rsid w:val="004746C5"/>
    <w:rsid w:val="004775DE"/>
    <w:rsid w:val="00481980"/>
    <w:rsid w:val="00482810"/>
    <w:rsid w:val="00482C6C"/>
    <w:rsid w:val="00483C85"/>
    <w:rsid w:val="00485B34"/>
    <w:rsid w:val="0049002F"/>
    <w:rsid w:val="004932B1"/>
    <w:rsid w:val="00497025"/>
    <w:rsid w:val="0049777A"/>
    <w:rsid w:val="004A36BC"/>
    <w:rsid w:val="004A6076"/>
    <w:rsid w:val="004A661B"/>
    <w:rsid w:val="004A7BC9"/>
    <w:rsid w:val="004B0D86"/>
    <w:rsid w:val="004B2A3F"/>
    <w:rsid w:val="004B3A00"/>
    <w:rsid w:val="004B4319"/>
    <w:rsid w:val="004B6EBA"/>
    <w:rsid w:val="004C1680"/>
    <w:rsid w:val="004C1826"/>
    <w:rsid w:val="004C396A"/>
    <w:rsid w:val="004C498F"/>
    <w:rsid w:val="004C55FA"/>
    <w:rsid w:val="004D0FDF"/>
    <w:rsid w:val="004D341D"/>
    <w:rsid w:val="004D4FCB"/>
    <w:rsid w:val="004E1236"/>
    <w:rsid w:val="004E5385"/>
    <w:rsid w:val="004E7383"/>
    <w:rsid w:val="004F1288"/>
    <w:rsid w:val="004F2D6F"/>
    <w:rsid w:val="004F70FE"/>
    <w:rsid w:val="004F781C"/>
    <w:rsid w:val="005102BC"/>
    <w:rsid w:val="00512344"/>
    <w:rsid w:val="0051554E"/>
    <w:rsid w:val="00515641"/>
    <w:rsid w:val="005232FE"/>
    <w:rsid w:val="0052571D"/>
    <w:rsid w:val="00526D2E"/>
    <w:rsid w:val="00531344"/>
    <w:rsid w:val="00533679"/>
    <w:rsid w:val="005375C8"/>
    <w:rsid w:val="00540A47"/>
    <w:rsid w:val="0054298F"/>
    <w:rsid w:val="00546862"/>
    <w:rsid w:val="0055164E"/>
    <w:rsid w:val="00551A3F"/>
    <w:rsid w:val="00553622"/>
    <w:rsid w:val="00554D4C"/>
    <w:rsid w:val="005551AD"/>
    <w:rsid w:val="005611CD"/>
    <w:rsid w:val="00561331"/>
    <w:rsid w:val="00561D3D"/>
    <w:rsid w:val="00562C61"/>
    <w:rsid w:val="005632A7"/>
    <w:rsid w:val="005636B8"/>
    <w:rsid w:val="00563927"/>
    <w:rsid w:val="00570D93"/>
    <w:rsid w:val="0057269D"/>
    <w:rsid w:val="005754F8"/>
    <w:rsid w:val="00581BF9"/>
    <w:rsid w:val="00582548"/>
    <w:rsid w:val="00582FFA"/>
    <w:rsid w:val="005865B7"/>
    <w:rsid w:val="00587910"/>
    <w:rsid w:val="00594C88"/>
    <w:rsid w:val="00595F95"/>
    <w:rsid w:val="00596B5D"/>
    <w:rsid w:val="005A0A3F"/>
    <w:rsid w:val="005A5ED7"/>
    <w:rsid w:val="005A65B6"/>
    <w:rsid w:val="005B03BC"/>
    <w:rsid w:val="005B0E9F"/>
    <w:rsid w:val="005B4E4A"/>
    <w:rsid w:val="005B5265"/>
    <w:rsid w:val="005B6207"/>
    <w:rsid w:val="005B62C8"/>
    <w:rsid w:val="005B6C1A"/>
    <w:rsid w:val="005C023F"/>
    <w:rsid w:val="005C2D4D"/>
    <w:rsid w:val="005C5F3E"/>
    <w:rsid w:val="005C6195"/>
    <w:rsid w:val="005C6F3C"/>
    <w:rsid w:val="005C7B5E"/>
    <w:rsid w:val="005D0672"/>
    <w:rsid w:val="005D1CFA"/>
    <w:rsid w:val="005D2C8B"/>
    <w:rsid w:val="005D3C2A"/>
    <w:rsid w:val="005D77D8"/>
    <w:rsid w:val="005E5E29"/>
    <w:rsid w:val="005F2C28"/>
    <w:rsid w:val="005F40EF"/>
    <w:rsid w:val="00600379"/>
    <w:rsid w:val="00602630"/>
    <w:rsid w:val="00604F98"/>
    <w:rsid w:val="006066CB"/>
    <w:rsid w:val="00607F0F"/>
    <w:rsid w:val="006167D4"/>
    <w:rsid w:val="0062374E"/>
    <w:rsid w:val="006272C7"/>
    <w:rsid w:val="006353BA"/>
    <w:rsid w:val="0063615C"/>
    <w:rsid w:val="006409F6"/>
    <w:rsid w:val="00640D44"/>
    <w:rsid w:val="00641DE6"/>
    <w:rsid w:val="006423EF"/>
    <w:rsid w:val="00642682"/>
    <w:rsid w:val="00642A7D"/>
    <w:rsid w:val="00644B9F"/>
    <w:rsid w:val="00646494"/>
    <w:rsid w:val="0064775C"/>
    <w:rsid w:val="00657CED"/>
    <w:rsid w:val="00661112"/>
    <w:rsid w:val="00672C0F"/>
    <w:rsid w:val="00673673"/>
    <w:rsid w:val="00676C64"/>
    <w:rsid w:val="00680831"/>
    <w:rsid w:val="00682566"/>
    <w:rsid w:val="006826EF"/>
    <w:rsid w:val="006937B9"/>
    <w:rsid w:val="00694953"/>
    <w:rsid w:val="006979A2"/>
    <w:rsid w:val="006A311E"/>
    <w:rsid w:val="006A3B05"/>
    <w:rsid w:val="006A5972"/>
    <w:rsid w:val="006A5BD4"/>
    <w:rsid w:val="006A7473"/>
    <w:rsid w:val="006B19B8"/>
    <w:rsid w:val="006B1CE5"/>
    <w:rsid w:val="006B25B0"/>
    <w:rsid w:val="006B42F4"/>
    <w:rsid w:val="006B5723"/>
    <w:rsid w:val="006B76D4"/>
    <w:rsid w:val="006B78EB"/>
    <w:rsid w:val="006B7C6A"/>
    <w:rsid w:val="006C0C7B"/>
    <w:rsid w:val="006C226B"/>
    <w:rsid w:val="006C704D"/>
    <w:rsid w:val="006D1427"/>
    <w:rsid w:val="006D2933"/>
    <w:rsid w:val="006D2D46"/>
    <w:rsid w:val="006D6777"/>
    <w:rsid w:val="006D7C9E"/>
    <w:rsid w:val="006E2100"/>
    <w:rsid w:val="006E29EF"/>
    <w:rsid w:val="006E33B5"/>
    <w:rsid w:val="006E3B42"/>
    <w:rsid w:val="006E6C85"/>
    <w:rsid w:val="006F022A"/>
    <w:rsid w:val="006F0404"/>
    <w:rsid w:val="006F17E2"/>
    <w:rsid w:val="006F1A40"/>
    <w:rsid w:val="006F2BAB"/>
    <w:rsid w:val="006F2DA3"/>
    <w:rsid w:val="006F32DD"/>
    <w:rsid w:val="006F4585"/>
    <w:rsid w:val="006F48EB"/>
    <w:rsid w:val="006F5CBE"/>
    <w:rsid w:val="006F5FAC"/>
    <w:rsid w:val="006F6378"/>
    <w:rsid w:val="006F64DA"/>
    <w:rsid w:val="006F6B43"/>
    <w:rsid w:val="00704EDE"/>
    <w:rsid w:val="00707472"/>
    <w:rsid w:val="00707D5F"/>
    <w:rsid w:val="007126BC"/>
    <w:rsid w:val="00712933"/>
    <w:rsid w:val="0071773E"/>
    <w:rsid w:val="00720819"/>
    <w:rsid w:val="00725752"/>
    <w:rsid w:val="00725D3E"/>
    <w:rsid w:val="007274CA"/>
    <w:rsid w:val="007315B7"/>
    <w:rsid w:val="00734CC6"/>
    <w:rsid w:val="00740A60"/>
    <w:rsid w:val="00741D47"/>
    <w:rsid w:val="00744739"/>
    <w:rsid w:val="0074642C"/>
    <w:rsid w:val="007477D3"/>
    <w:rsid w:val="00752076"/>
    <w:rsid w:val="00754963"/>
    <w:rsid w:val="00756456"/>
    <w:rsid w:val="00762494"/>
    <w:rsid w:val="00762887"/>
    <w:rsid w:val="007628E3"/>
    <w:rsid w:val="00764FCD"/>
    <w:rsid w:val="00766B85"/>
    <w:rsid w:val="0077000D"/>
    <w:rsid w:val="00774E84"/>
    <w:rsid w:val="00777118"/>
    <w:rsid w:val="00777648"/>
    <w:rsid w:val="00780789"/>
    <w:rsid w:val="00781A64"/>
    <w:rsid w:val="0078259A"/>
    <w:rsid w:val="007845B1"/>
    <w:rsid w:val="00790783"/>
    <w:rsid w:val="00790A7B"/>
    <w:rsid w:val="007912AB"/>
    <w:rsid w:val="007914CC"/>
    <w:rsid w:val="007927C1"/>
    <w:rsid w:val="0079291B"/>
    <w:rsid w:val="007962FB"/>
    <w:rsid w:val="00796E56"/>
    <w:rsid w:val="007A0E6E"/>
    <w:rsid w:val="007A269A"/>
    <w:rsid w:val="007A45CF"/>
    <w:rsid w:val="007A6DA1"/>
    <w:rsid w:val="007A6EE1"/>
    <w:rsid w:val="007A767B"/>
    <w:rsid w:val="007B2193"/>
    <w:rsid w:val="007B4572"/>
    <w:rsid w:val="007B65C9"/>
    <w:rsid w:val="007C0435"/>
    <w:rsid w:val="007C1ACF"/>
    <w:rsid w:val="007C2D47"/>
    <w:rsid w:val="007C4D9B"/>
    <w:rsid w:val="007C7636"/>
    <w:rsid w:val="007D491C"/>
    <w:rsid w:val="007E15CD"/>
    <w:rsid w:val="007E461E"/>
    <w:rsid w:val="007E4B29"/>
    <w:rsid w:val="007E66EE"/>
    <w:rsid w:val="007E6F94"/>
    <w:rsid w:val="007F04AC"/>
    <w:rsid w:val="00801766"/>
    <w:rsid w:val="00802C6B"/>
    <w:rsid w:val="00803AF1"/>
    <w:rsid w:val="008064B3"/>
    <w:rsid w:val="008067DD"/>
    <w:rsid w:val="00813227"/>
    <w:rsid w:val="008142F3"/>
    <w:rsid w:val="00814627"/>
    <w:rsid w:val="0081770C"/>
    <w:rsid w:val="00822179"/>
    <w:rsid w:val="00824623"/>
    <w:rsid w:val="00837E84"/>
    <w:rsid w:val="00837EC0"/>
    <w:rsid w:val="00844C32"/>
    <w:rsid w:val="0085024F"/>
    <w:rsid w:val="00850C25"/>
    <w:rsid w:val="00855146"/>
    <w:rsid w:val="008615A4"/>
    <w:rsid w:val="008629E7"/>
    <w:rsid w:val="008638A7"/>
    <w:rsid w:val="00864AE4"/>
    <w:rsid w:val="00872260"/>
    <w:rsid w:val="00872831"/>
    <w:rsid w:val="00881B60"/>
    <w:rsid w:val="00882C38"/>
    <w:rsid w:val="00891682"/>
    <w:rsid w:val="00893855"/>
    <w:rsid w:val="00894163"/>
    <w:rsid w:val="008A11A1"/>
    <w:rsid w:val="008A1377"/>
    <w:rsid w:val="008A1617"/>
    <w:rsid w:val="008A1D70"/>
    <w:rsid w:val="008A48CA"/>
    <w:rsid w:val="008A7103"/>
    <w:rsid w:val="008B0906"/>
    <w:rsid w:val="008B273D"/>
    <w:rsid w:val="008B45BF"/>
    <w:rsid w:val="008B4B9D"/>
    <w:rsid w:val="008B6406"/>
    <w:rsid w:val="008B7DAD"/>
    <w:rsid w:val="008C166C"/>
    <w:rsid w:val="008C22B2"/>
    <w:rsid w:val="008C2A58"/>
    <w:rsid w:val="008C3034"/>
    <w:rsid w:val="008C3974"/>
    <w:rsid w:val="008C4F23"/>
    <w:rsid w:val="008C55E0"/>
    <w:rsid w:val="008D009B"/>
    <w:rsid w:val="008D3E67"/>
    <w:rsid w:val="008E7D06"/>
    <w:rsid w:val="008E7EE1"/>
    <w:rsid w:val="008E7FC0"/>
    <w:rsid w:val="008F002F"/>
    <w:rsid w:val="008F41CB"/>
    <w:rsid w:val="008F6241"/>
    <w:rsid w:val="00900CD8"/>
    <w:rsid w:val="0090253C"/>
    <w:rsid w:val="00904AC8"/>
    <w:rsid w:val="009067F2"/>
    <w:rsid w:val="00906DFA"/>
    <w:rsid w:val="00913154"/>
    <w:rsid w:val="00915085"/>
    <w:rsid w:val="00916180"/>
    <w:rsid w:val="00917891"/>
    <w:rsid w:val="009203C7"/>
    <w:rsid w:val="00920A35"/>
    <w:rsid w:val="00920D37"/>
    <w:rsid w:val="00922AE8"/>
    <w:rsid w:val="009339F5"/>
    <w:rsid w:val="0093520A"/>
    <w:rsid w:val="00936A95"/>
    <w:rsid w:val="00937494"/>
    <w:rsid w:val="009378A1"/>
    <w:rsid w:val="0094256F"/>
    <w:rsid w:val="00942992"/>
    <w:rsid w:val="00946070"/>
    <w:rsid w:val="00951EB3"/>
    <w:rsid w:val="00952AF3"/>
    <w:rsid w:val="00952E89"/>
    <w:rsid w:val="0095735C"/>
    <w:rsid w:val="00964AFA"/>
    <w:rsid w:val="00965292"/>
    <w:rsid w:val="00965CE4"/>
    <w:rsid w:val="00966065"/>
    <w:rsid w:val="00966141"/>
    <w:rsid w:val="00966C58"/>
    <w:rsid w:val="0097081E"/>
    <w:rsid w:val="00973C1F"/>
    <w:rsid w:val="009748EA"/>
    <w:rsid w:val="00976BDA"/>
    <w:rsid w:val="0098090D"/>
    <w:rsid w:val="009825F4"/>
    <w:rsid w:val="0098498B"/>
    <w:rsid w:val="0098676A"/>
    <w:rsid w:val="009908EC"/>
    <w:rsid w:val="00993E89"/>
    <w:rsid w:val="009A33B7"/>
    <w:rsid w:val="009A4636"/>
    <w:rsid w:val="009A501A"/>
    <w:rsid w:val="009B56EC"/>
    <w:rsid w:val="009C2CE7"/>
    <w:rsid w:val="009C4BE0"/>
    <w:rsid w:val="009C4EE3"/>
    <w:rsid w:val="009D3387"/>
    <w:rsid w:val="009D4C0A"/>
    <w:rsid w:val="009D7677"/>
    <w:rsid w:val="009E07A4"/>
    <w:rsid w:val="009F54EE"/>
    <w:rsid w:val="00A00AAC"/>
    <w:rsid w:val="00A02A52"/>
    <w:rsid w:val="00A02BC7"/>
    <w:rsid w:val="00A05D64"/>
    <w:rsid w:val="00A11D2E"/>
    <w:rsid w:val="00A13898"/>
    <w:rsid w:val="00A14058"/>
    <w:rsid w:val="00A160CE"/>
    <w:rsid w:val="00A274AE"/>
    <w:rsid w:val="00A30607"/>
    <w:rsid w:val="00A307C7"/>
    <w:rsid w:val="00A30F86"/>
    <w:rsid w:val="00A32710"/>
    <w:rsid w:val="00A333AB"/>
    <w:rsid w:val="00A35DB7"/>
    <w:rsid w:val="00A40114"/>
    <w:rsid w:val="00A4247C"/>
    <w:rsid w:val="00A45078"/>
    <w:rsid w:val="00A45EDE"/>
    <w:rsid w:val="00A531F0"/>
    <w:rsid w:val="00A56C2A"/>
    <w:rsid w:val="00A56CF7"/>
    <w:rsid w:val="00A63866"/>
    <w:rsid w:val="00A64DA2"/>
    <w:rsid w:val="00A65767"/>
    <w:rsid w:val="00A65B9A"/>
    <w:rsid w:val="00A70A89"/>
    <w:rsid w:val="00A71126"/>
    <w:rsid w:val="00A713C5"/>
    <w:rsid w:val="00A7484D"/>
    <w:rsid w:val="00A74CC8"/>
    <w:rsid w:val="00A755C2"/>
    <w:rsid w:val="00A76874"/>
    <w:rsid w:val="00A84E24"/>
    <w:rsid w:val="00A96515"/>
    <w:rsid w:val="00A9674D"/>
    <w:rsid w:val="00A96F40"/>
    <w:rsid w:val="00AA1AC5"/>
    <w:rsid w:val="00AA502B"/>
    <w:rsid w:val="00AA6358"/>
    <w:rsid w:val="00AB53AF"/>
    <w:rsid w:val="00AB5412"/>
    <w:rsid w:val="00AB6237"/>
    <w:rsid w:val="00AC1028"/>
    <w:rsid w:val="00AC7724"/>
    <w:rsid w:val="00AD00A3"/>
    <w:rsid w:val="00AD5DB7"/>
    <w:rsid w:val="00AD76AE"/>
    <w:rsid w:val="00AE0663"/>
    <w:rsid w:val="00AE1E65"/>
    <w:rsid w:val="00AE346C"/>
    <w:rsid w:val="00AE48C3"/>
    <w:rsid w:val="00AE4B9E"/>
    <w:rsid w:val="00AE6920"/>
    <w:rsid w:val="00AE7E79"/>
    <w:rsid w:val="00AF1AB4"/>
    <w:rsid w:val="00AF680F"/>
    <w:rsid w:val="00AF73E5"/>
    <w:rsid w:val="00B019B5"/>
    <w:rsid w:val="00B03500"/>
    <w:rsid w:val="00B0416D"/>
    <w:rsid w:val="00B10955"/>
    <w:rsid w:val="00B10AFB"/>
    <w:rsid w:val="00B13E5F"/>
    <w:rsid w:val="00B145CD"/>
    <w:rsid w:val="00B15FCE"/>
    <w:rsid w:val="00B21ADC"/>
    <w:rsid w:val="00B226FA"/>
    <w:rsid w:val="00B22DAE"/>
    <w:rsid w:val="00B230A3"/>
    <w:rsid w:val="00B238FE"/>
    <w:rsid w:val="00B23A46"/>
    <w:rsid w:val="00B37692"/>
    <w:rsid w:val="00B37CBD"/>
    <w:rsid w:val="00B37E46"/>
    <w:rsid w:val="00B401E7"/>
    <w:rsid w:val="00B40579"/>
    <w:rsid w:val="00B436F2"/>
    <w:rsid w:val="00B4444F"/>
    <w:rsid w:val="00B53A37"/>
    <w:rsid w:val="00B54EA0"/>
    <w:rsid w:val="00B5573D"/>
    <w:rsid w:val="00B5612C"/>
    <w:rsid w:val="00B6186C"/>
    <w:rsid w:val="00B64997"/>
    <w:rsid w:val="00B64B46"/>
    <w:rsid w:val="00B64BDD"/>
    <w:rsid w:val="00B6618C"/>
    <w:rsid w:val="00B74785"/>
    <w:rsid w:val="00B749C5"/>
    <w:rsid w:val="00B804FB"/>
    <w:rsid w:val="00B84F98"/>
    <w:rsid w:val="00B936F8"/>
    <w:rsid w:val="00B9618E"/>
    <w:rsid w:val="00B96B46"/>
    <w:rsid w:val="00BA0449"/>
    <w:rsid w:val="00BA190E"/>
    <w:rsid w:val="00BA1A13"/>
    <w:rsid w:val="00BB0FB6"/>
    <w:rsid w:val="00BB2D79"/>
    <w:rsid w:val="00BB52E3"/>
    <w:rsid w:val="00BB6DDE"/>
    <w:rsid w:val="00BB77DD"/>
    <w:rsid w:val="00BB7F69"/>
    <w:rsid w:val="00BC0176"/>
    <w:rsid w:val="00BC50CE"/>
    <w:rsid w:val="00BD06C5"/>
    <w:rsid w:val="00BD17A7"/>
    <w:rsid w:val="00BD3C7F"/>
    <w:rsid w:val="00BD4F12"/>
    <w:rsid w:val="00BD6CA6"/>
    <w:rsid w:val="00BE23E4"/>
    <w:rsid w:val="00BE24B5"/>
    <w:rsid w:val="00BE3217"/>
    <w:rsid w:val="00BE3F64"/>
    <w:rsid w:val="00BE5E82"/>
    <w:rsid w:val="00BF1435"/>
    <w:rsid w:val="00BF19F7"/>
    <w:rsid w:val="00BF297C"/>
    <w:rsid w:val="00BF2DB4"/>
    <w:rsid w:val="00BF3C79"/>
    <w:rsid w:val="00BF58A6"/>
    <w:rsid w:val="00BF6210"/>
    <w:rsid w:val="00C01A37"/>
    <w:rsid w:val="00C02894"/>
    <w:rsid w:val="00C02D7A"/>
    <w:rsid w:val="00C03C48"/>
    <w:rsid w:val="00C05625"/>
    <w:rsid w:val="00C05699"/>
    <w:rsid w:val="00C05EBC"/>
    <w:rsid w:val="00C067D8"/>
    <w:rsid w:val="00C1333A"/>
    <w:rsid w:val="00C204BA"/>
    <w:rsid w:val="00C23F1F"/>
    <w:rsid w:val="00C25DC9"/>
    <w:rsid w:val="00C2753F"/>
    <w:rsid w:val="00C33D15"/>
    <w:rsid w:val="00C3419E"/>
    <w:rsid w:val="00C35906"/>
    <w:rsid w:val="00C4466C"/>
    <w:rsid w:val="00C45337"/>
    <w:rsid w:val="00C474B4"/>
    <w:rsid w:val="00C51B78"/>
    <w:rsid w:val="00C544AB"/>
    <w:rsid w:val="00C57B4F"/>
    <w:rsid w:val="00C57B67"/>
    <w:rsid w:val="00C60E50"/>
    <w:rsid w:val="00C6429F"/>
    <w:rsid w:val="00C643DF"/>
    <w:rsid w:val="00C70B8C"/>
    <w:rsid w:val="00C7233D"/>
    <w:rsid w:val="00C73D18"/>
    <w:rsid w:val="00C74085"/>
    <w:rsid w:val="00C74A69"/>
    <w:rsid w:val="00C76B0F"/>
    <w:rsid w:val="00C7786B"/>
    <w:rsid w:val="00C86104"/>
    <w:rsid w:val="00C9259F"/>
    <w:rsid w:val="00C92FD6"/>
    <w:rsid w:val="00C937C5"/>
    <w:rsid w:val="00CA0A0A"/>
    <w:rsid w:val="00CA1910"/>
    <w:rsid w:val="00CB1549"/>
    <w:rsid w:val="00CB3108"/>
    <w:rsid w:val="00CB41AE"/>
    <w:rsid w:val="00CB4563"/>
    <w:rsid w:val="00CB5652"/>
    <w:rsid w:val="00CC43F6"/>
    <w:rsid w:val="00CD1A04"/>
    <w:rsid w:val="00CD1FCF"/>
    <w:rsid w:val="00CD5DC5"/>
    <w:rsid w:val="00CE5777"/>
    <w:rsid w:val="00CF083C"/>
    <w:rsid w:val="00CF44AA"/>
    <w:rsid w:val="00CF6DA0"/>
    <w:rsid w:val="00CF765C"/>
    <w:rsid w:val="00CF7C05"/>
    <w:rsid w:val="00D01D1D"/>
    <w:rsid w:val="00D049A6"/>
    <w:rsid w:val="00D055F6"/>
    <w:rsid w:val="00D13DF0"/>
    <w:rsid w:val="00D148EC"/>
    <w:rsid w:val="00D1650A"/>
    <w:rsid w:val="00D1691C"/>
    <w:rsid w:val="00D218F7"/>
    <w:rsid w:val="00D25A05"/>
    <w:rsid w:val="00D307A9"/>
    <w:rsid w:val="00D3088A"/>
    <w:rsid w:val="00D35766"/>
    <w:rsid w:val="00D35C66"/>
    <w:rsid w:val="00D37329"/>
    <w:rsid w:val="00D37CC0"/>
    <w:rsid w:val="00D40222"/>
    <w:rsid w:val="00D40A35"/>
    <w:rsid w:val="00D458A7"/>
    <w:rsid w:val="00D46201"/>
    <w:rsid w:val="00D50871"/>
    <w:rsid w:val="00D51037"/>
    <w:rsid w:val="00D514E2"/>
    <w:rsid w:val="00D53254"/>
    <w:rsid w:val="00D57A64"/>
    <w:rsid w:val="00D61DE5"/>
    <w:rsid w:val="00D63A64"/>
    <w:rsid w:val="00D65131"/>
    <w:rsid w:val="00D66124"/>
    <w:rsid w:val="00D70509"/>
    <w:rsid w:val="00D754E6"/>
    <w:rsid w:val="00D77ED5"/>
    <w:rsid w:val="00D8318A"/>
    <w:rsid w:val="00D848F1"/>
    <w:rsid w:val="00D84C0E"/>
    <w:rsid w:val="00DA1649"/>
    <w:rsid w:val="00DA4039"/>
    <w:rsid w:val="00DB0743"/>
    <w:rsid w:val="00DB0B98"/>
    <w:rsid w:val="00DB0FA2"/>
    <w:rsid w:val="00DB1C79"/>
    <w:rsid w:val="00DB42A8"/>
    <w:rsid w:val="00DC2C5E"/>
    <w:rsid w:val="00DC3811"/>
    <w:rsid w:val="00DC429B"/>
    <w:rsid w:val="00DC59E7"/>
    <w:rsid w:val="00DC6AAA"/>
    <w:rsid w:val="00DD0FAB"/>
    <w:rsid w:val="00DD1064"/>
    <w:rsid w:val="00DD1111"/>
    <w:rsid w:val="00DD3D67"/>
    <w:rsid w:val="00DD532D"/>
    <w:rsid w:val="00DE0607"/>
    <w:rsid w:val="00DE0E4C"/>
    <w:rsid w:val="00DE2BA7"/>
    <w:rsid w:val="00DE3332"/>
    <w:rsid w:val="00DE5140"/>
    <w:rsid w:val="00DE6A21"/>
    <w:rsid w:val="00DF0231"/>
    <w:rsid w:val="00DF572E"/>
    <w:rsid w:val="00E02B95"/>
    <w:rsid w:val="00E03911"/>
    <w:rsid w:val="00E05F17"/>
    <w:rsid w:val="00E072B3"/>
    <w:rsid w:val="00E11231"/>
    <w:rsid w:val="00E13EF2"/>
    <w:rsid w:val="00E165DE"/>
    <w:rsid w:val="00E16852"/>
    <w:rsid w:val="00E16BA6"/>
    <w:rsid w:val="00E2024A"/>
    <w:rsid w:val="00E23022"/>
    <w:rsid w:val="00E23436"/>
    <w:rsid w:val="00E26EEF"/>
    <w:rsid w:val="00E27760"/>
    <w:rsid w:val="00E30303"/>
    <w:rsid w:val="00E35CBD"/>
    <w:rsid w:val="00E365FB"/>
    <w:rsid w:val="00E400CC"/>
    <w:rsid w:val="00E40BB0"/>
    <w:rsid w:val="00E4209A"/>
    <w:rsid w:val="00E433D7"/>
    <w:rsid w:val="00E5270F"/>
    <w:rsid w:val="00E5413D"/>
    <w:rsid w:val="00E54AF7"/>
    <w:rsid w:val="00E56FB6"/>
    <w:rsid w:val="00E57E94"/>
    <w:rsid w:val="00E6040E"/>
    <w:rsid w:val="00E62F58"/>
    <w:rsid w:val="00E65837"/>
    <w:rsid w:val="00E71974"/>
    <w:rsid w:val="00E7378E"/>
    <w:rsid w:val="00E74E0D"/>
    <w:rsid w:val="00E75C64"/>
    <w:rsid w:val="00E81297"/>
    <w:rsid w:val="00E83763"/>
    <w:rsid w:val="00E8675C"/>
    <w:rsid w:val="00E87FAB"/>
    <w:rsid w:val="00E90595"/>
    <w:rsid w:val="00E94666"/>
    <w:rsid w:val="00EA73E9"/>
    <w:rsid w:val="00EB4067"/>
    <w:rsid w:val="00EB43A2"/>
    <w:rsid w:val="00EB4E9E"/>
    <w:rsid w:val="00EC1430"/>
    <w:rsid w:val="00EC14BC"/>
    <w:rsid w:val="00EC3766"/>
    <w:rsid w:val="00ED214A"/>
    <w:rsid w:val="00ED24B7"/>
    <w:rsid w:val="00EE0E43"/>
    <w:rsid w:val="00EE1D8E"/>
    <w:rsid w:val="00EE434C"/>
    <w:rsid w:val="00EF49A8"/>
    <w:rsid w:val="00EF5673"/>
    <w:rsid w:val="00EF73C2"/>
    <w:rsid w:val="00EF7D8A"/>
    <w:rsid w:val="00F00BC8"/>
    <w:rsid w:val="00F03DAD"/>
    <w:rsid w:val="00F055E4"/>
    <w:rsid w:val="00F0604D"/>
    <w:rsid w:val="00F07A43"/>
    <w:rsid w:val="00F12F09"/>
    <w:rsid w:val="00F17ABB"/>
    <w:rsid w:val="00F20B3C"/>
    <w:rsid w:val="00F22169"/>
    <w:rsid w:val="00F23CA1"/>
    <w:rsid w:val="00F251EA"/>
    <w:rsid w:val="00F34B11"/>
    <w:rsid w:val="00F426A8"/>
    <w:rsid w:val="00F443A1"/>
    <w:rsid w:val="00F477F4"/>
    <w:rsid w:val="00F56CC3"/>
    <w:rsid w:val="00F605EB"/>
    <w:rsid w:val="00F63065"/>
    <w:rsid w:val="00F6432A"/>
    <w:rsid w:val="00F66EAB"/>
    <w:rsid w:val="00F7121D"/>
    <w:rsid w:val="00F73560"/>
    <w:rsid w:val="00F7577D"/>
    <w:rsid w:val="00F80D89"/>
    <w:rsid w:val="00F80DFB"/>
    <w:rsid w:val="00F92AA7"/>
    <w:rsid w:val="00F9563C"/>
    <w:rsid w:val="00F964B7"/>
    <w:rsid w:val="00F9689B"/>
    <w:rsid w:val="00FA0F23"/>
    <w:rsid w:val="00FA3173"/>
    <w:rsid w:val="00FA37F7"/>
    <w:rsid w:val="00FA3977"/>
    <w:rsid w:val="00FA6BFB"/>
    <w:rsid w:val="00FC0B95"/>
    <w:rsid w:val="00FC3DC7"/>
    <w:rsid w:val="00FC6110"/>
    <w:rsid w:val="00FD1ED7"/>
    <w:rsid w:val="00FD256A"/>
    <w:rsid w:val="00FD59EF"/>
    <w:rsid w:val="00FE004C"/>
    <w:rsid w:val="00FE020F"/>
    <w:rsid w:val="00FE1A8B"/>
    <w:rsid w:val="00FE260F"/>
    <w:rsid w:val="00FE2AF3"/>
    <w:rsid w:val="00FE5964"/>
    <w:rsid w:val="00FF204A"/>
    <w:rsid w:val="00FF4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A695D"/>
  <w15:docId w15:val="{AAFDB235-6454-4A14-81F6-0A5AEF792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3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341"/>
    <w:rPr>
      <w:rFonts w:asciiTheme="majorHAnsi" w:eastAsiaTheme="majorEastAsia" w:hAnsiTheme="majorHAnsi" w:cstheme="majorBidi"/>
      <w:spacing w:val="-10"/>
      <w:kern w:val="28"/>
      <w:sz w:val="56"/>
      <w:szCs w:val="56"/>
    </w:rPr>
  </w:style>
  <w:style w:type="paragraph" w:customStyle="1" w:styleId="Default">
    <w:name w:val="Default"/>
    <w:rsid w:val="005D2C8B"/>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Keywords">
    <w:name w:val="*Keywords*"/>
    <w:basedOn w:val="Normal"/>
    <w:next w:val="Normal"/>
    <w:rsid w:val="008E7EE1"/>
    <w:pPr>
      <w:spacing w:after="0" w:line="240" w:lineRule="auto"/>
      <w:ind w:left="360" w:hanging="360"/>
      <w:jc w:val="both"/>
    </w:pPr>
    <w:rPr>
      <w:rFonts w:ascii="Times New Roman" w:eastAsia="SimSun" w:hAnsi="Times New Roman" w:cs="Times New Roman"/>
      <w:sz w:val="20"/>
      <w:szCs w:val="20"/>
      <w:lang w:eastAsia="en-US"/>
    </w:rPr>
  </w:style>
  <w:style w:type="paragraph" w:customStyle="1" w:styleId="SPIEbodytext">
    <w:name w:val="SPIE body text"/>
    <w:basedOn w:val="Normal"/>
    <w:link w:val="SPIEbodytextCharChar"/>
    <w:rsid w:val="00A531F0"/>
    <w:pPr>
      <w:spacing w:after="120" w:line="240" w:lineRule="auto"/>
      <w:jc w:val="both"/>
    </w:pPr>
    <w:rPr>
      <w:rFonts w:ascii="Times New Roman" w:eastAsia="SimSun" w:hAnsi="Times New Roman" w:cs="Times New Roman"/>
      <w:sz w:val="20"/>
      <w:szCs w:val="24"/>
      <w:lang w:eastAsia="en-US"/>
    </w:rPr>
  </w:style>
  <w:style w:type="character" w:customStyle="1" w:styleId="SPIEbodytextCharChar">
    <w:name w:val="SPIE body text Char Char"/>
    <w:link w:val="SPIEbodytext"/>
    <w:rsid w:val="00A531F0"/>
    <w:rPr>
      <w:rFonts w:ascii="Times New Roman" w:eastAsia="SimSun" w:hAnsi="Times New Roman" w:cs="Times New Roman"/>
      <w:sz w:val="20"/>
      <w:szCs w:val="24"/>
      <w:lang w:eastAsia="en-US"/>
    </w:rPr>
  </w:style>
  <w:style w:type="paragraph" w:customStyle="1" w:styleId="SPIEreferencelisting">
    <w:name w:val="SPIE reference listing"/>
    <w:basedOn w:val="Normal"/>
    <w:rsid w:val="00A531F0"/>
    <w:pPr>
      <w:numPr>
        <w:numId w:val="3"/>
      </w:numPr>
      <w:spacing w:after="0" w:line="240" w:lineRule="auto"/>
      <w:jc w:val="both"/>
    </w:pPr>
    <w:rPr>
      <w:rFonts w:ascii="Times New Roman" w:eastAsia="SimSun" w:hAnsi="Times New Roman" w:cs="Times New Roman"/>
      <w:sz w:val="20"/>
      <w:szCs w:val="20"/>
      <w:lang w:eastAsia="en-US"/>
    </w:rPr>
  </w:style>
  <w:style w:type="character" w:customStyle="1" w:styleId="body31">
    <w:name w:val="body31"/>
    <w:rsid w:val="00A531F0"/>
    <w:rPr>
      <w:rFonts w:ascii="Verdana" w:hAnsi="Verdana" w:hint="default"/>
      <w:color w:val="000000"/>
      <w:sz w:val="13"/>
      <w:szCs w:val="13"/>
    </w:rPr>
  </w:style>
  <w:style w:type="paragraph" w:customStyle="1" w:styleId="BodyofPaper">
    <w:name w:val="*Body of Paper*"/>
    <w:basedOn w:val="Normal"/>
    <w:link w:val="BodyofPaperChar"/>
    <w:rsid w:val="001E1D08"/>
    <w:pPr>
      <w:spacing w:after="0" w:line="240" w:lineRule="auto"/>
      <w:jc w:val="both"/>
    </w:pPr>
    <w:rPr>
      <w:rFonts w:ascii="Times New Roman" w:eastAsia="SimSun" w:hAnsi="Times New Roman" w:cs="Times New Roman"/>
      <w:sz w:val="20"/>
      <w:szCs w:val="20"/>
      <w:lang w:eastAsia="en-US"/>
    </w:rPr>
  </w:style>
  <w:style w:type="character" w:customStyle="1" w:styleId="BodyofPaperChar">
    <w:name w:val="*Body of Paper* Char"/>
    <w:link w:val="BodyofPaper"/>
    <w:rsid w:val="001E1D08"/>
    <w:rPr>
      <w:rFonts w:ascii="Times New Roman" w:eastAsia="SimSun" w:hAnsi="Times New Roman" w:cs="Times New Roman"/>
      <w:sz w:val="20"/>
      <w:szCs w:val="20"/>
      <w:lang w:eastAsia="en-US"/>
    </w:rPr>
  </w:style>
  <w:style w:type="paragraph" w:customStyle="1" w:styleId="SPIEAuthors-Affils">
    <w:name w:val="SPIE Authors-Affils"/>
    <w:basedOn w:val="BodyofPaper"/>
    <w:next w:val="BodyofPaper"/>
    <w:link w:val="SPIEAuthors-AffilsCharChar"/>
    <w:rsid w:val="001E1D08"/>
    <w:pPr>
      <w:jc w:val="center"/>
    </w:pPr>
    <w:rPr>
      <w:sz w:val="24"/>
    </w:rPr>
  </w:style>
  <w:style w:type="character" w:customStyle="1" w:styleId="SPIEAuthors-AffilsCharChar">
    <w:name w:val="SPIE Authors-Affils Char Char"/>
    <w:link w:val="SPIEAuthors-Affils"/>
    <w:rsid w:val="001E1D08"/>
    <w:rPr>
      <w:rFonts w:ascii="Times New Roman" w:eastAsia="SimSun" w:hAnsi="Times New Roman" w:cs="Times New Roman"/>
      <w:sz w:val="24"/>
      <w:szCs w:val="20"/>
      <w:lang w:eastAsia="en-US"/>
    </w:rPr>
  </w:style>
  <w:style w:type="paragraph" w:customStyle="1" w:styleId="SPIEauthoraffils">
    <w:name w:val="SPIE author &amp; affils"/>
    <w:basedOn w:val="SPIEAuthors-Affils"/>
    <w:link w:val="SPIEauthoraffilsChar"/>
    <w:rsid w:val="001E1D08"/>
    <w:pPr>
      <w:outlineLvl w:val="0"/>
    </w:pPr>
  </w:style>
  <w:style w:type="character" w:customStyle="1" w:styleId="SPIEauthoraffilsChar">
    <w:name w:val="SPIE author &amp; affils Char"/>
    <w:basedOn w:val="SPIEAuthors-AffilsCharChar"/>
    <w:link w:val="SPIEauthoraffils"/>
    <w:rsid w:val="001E1D08"/>
    <w:rPr>
      <w:rFonts w:ascii="Times New Roman" w:eastAsia="SimSun" w:hAnsi="Times New Roman" w:cs="Times New Roman"/>
      <w:sz w:val="24"/>
      <w:szCs w:val="20"/>
      <w:lang w:eastAsia="en-US"/>
    </w:rPr>
  </w:style>
  <w:style w:type="paragraph" w:styleId="BalloonText">
    <w:name w:val="Balloon Text"/>
    <w:basedOn w:val="Normal"/>
    <w:link w:val="BalloonTextChar"/>
    <w:uiPriority w:val="99"/>
    <w:semiHidden/>
    <w:unhideWhenUsed/>
    <w:rsid w:val="00920A3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0A3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91167"/>
    <w:rPr>
      <w:sz w:val="18"/>
      <w:szCs w:val="18"/>
    </w:rPr>
  </w:style>
  <w:style w:type="paragraph" w:styleId="CommentText">
    <w:name w:val="annotation text"/>
    <w:basedOn w:val="Normal"/>
    <w:link w:val="CommentTextChar"/>
    <w:uiPriority w:val="99"/>
    <w:semiHidden/>
    <w:unhideWhenUsed/>
    <w:rsid w:val="00091167"/>
    <w:pPr>
      <w:spacing w:line="240" w:lineRule="auto"/>
    </w:pPr>
    <w:rPr>
      <w:sz w:val="24"/>
      <w:szCs w:val="24"/>
    </w:rPr>
  </w:style>
  <w:style w:type="character" w:customStyle="1" w:styleId="CommentTextChar">
    <w:name w:val="Comment Text Char"/>
    <w:basedOn w:val="DefaultParagraphFont"/>
    <w:link w:val="CommentText"/>
    <w:uiPriority w:val="99"/>
    <w:semiHidden/>
    <w:rsid w:val="00091167"/>
    <w:rPr>
      <w:sz w:val="24"/>
      <w:szCs w:val="24"/>
    </w:rPr>
  </w:style>
  <w:style w:type="paragraph" w:styleId="CommentSubject">
    <w:name w:val="annotation subject"/>
    <w:basedOn w:val="CommentText"/>
    <w:next w:val="CommentText"/>
    <w:link w:val="CommentSubjectChar"/>
    <w:uiPriority w:val="99"/>
    <w:semiHidden/>
    <w:unhideWhenUsed/>
    <w:rsid w:val="00091167"/>
    <w:rPr>
      <w:b/>
      <w:bCs/>
      <w:sz w:val="20"/>
      <w:szCs w:val="20"/>
    </w:rPr>
  </w:style>
  <w:style w:type="character" w:customStyle="1" w:styleId="CommentSubjectChar">
    <w:name w:val="Comment Subject Char"/>
    <w:basedOn w:val="CommentTextChar"/>
    <w:link w:val="CommentSubject"/>
    <w:uiPriority w:val="99"/>
    <w:semiHidden/>
    <w:rsid w:val="00091167"/>
    <w:rPr>
      <w:b/>
      <w:bCs/>
      <w:sz w:val="20"/>
      <w:szCs w:val="20"/>
    </w:rPr>
  </w:style>
  <w:style w:type="paragraph" w:customStyle="1" w:styleId="Normal1">
    <w:name w:val="Normal1"/>
    <w:basedOn w:val="Normal"/>
    <w:rsid w:val="00CA0A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char">
    <w:name w:val="normal__char"/>
    <w:basedOn w:val="DefaultParagraphFont"/>
    <w:rsid w:val="00CA0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618141">
      <w:bodyDiv w:val="1"/>
      <w:marLeft w:val="0"/>
      <w:marRight w:val="0"/>
      <w:marTop w:val="0"/>
      <w:marBottom w:val="0"/>
      <w:divBdr>
        <w:top w:val="none" w:sz="0" w:space="0" w:color="auto"/>
        <w:left w:val="none" w:sz="0" w:space="0" w:color="auto"/>
        <w:bottom w:val="none" w:sz="0" w:space="0" w:color="auto"/>
        <w:right w:val="none" w:sz="0" w:space="0" w:color="auto"/>
      </w:divBdr>
    </w:div>
    <w:div w:id="178784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6.wmf"/><Relationship Id="rId18" Type="http://schemas.openxmlformats.org/officeDocument/2006/relationships/oleObject" Target="embeddings/oleObject3.bin"/><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image" Target="media/image10.wmf"/><Relationship Id="rId7" Type="http://schemas.openxmlformats.org/officeDocument/2006/relationships/image" Target="media/image2.tiff"/><Relationship Id="rId12" Type="http://schemas.microsoft.com/office/2011/relationships/commentsExtended" Target="commentsExtended.xml"/><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comments" Target="comments.xml"/><Relationship Id="rId24" Type="http://schemas.openxmlformats.org/officeDocument/2006/relationships/oleObject" Target="embeddings/oleObject6.bin"/><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oleObject" Target="embeddings/oleObject8.bin"/><Relationship Id="rId10" Type="http://schemas.openxmlformats.org/officeDocument/2006/relationships/image" Target="media/image5.png"/><Relationship Id="rId19" Type="http://schemas.openxmlformats.org/officeDocument/2006/relationships/image" Target="media/image9.w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wmf"/><Relationship Id="rId30"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A5893-CFD6-41F3-93EF-DB900659E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18</Pages>
  <Words>5063</Words>
  <Characters>28863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Biwei Yin</dc:creator>
  <cp:lastModifiedBy>Y V</cp:lastModifiedBy>
  <cp:revision>19</cp:revision>
  <cp:lastPrinted>2017-01-26T15:32:00Z</cp:lastPrinted>
  <dcterms:created xsi:type="dcterms:W3CDTF">2017-04-24T00:35:00Z</dcterms:created>
  <dcterms:modified xsi:type="dcterms:W3CDTF">2017-04-25T13:42:00Z</dcterms:modified>
</cp:coreProperties>
</file>